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3E6C" w:rsidRDefault="000E3E6C" w:rsidP="00FE159C">
      <w:pPr>
        <w:pStyle w:val="Cabealho"/>
        <w:jc w:val="center"/>
        <w:rPr>
          <w:rFonts w:ascii="Arial" w:hAnsi="Arial" w:cs="Arial"/>
          <w:b/>
          <w:sz w:val="36"/>
          <w:szCs w:val="36"/>
        </w:rPr>
      </w:pPr>
      <w:bookmarkStart w:id="0" w:name="_Toc435633698"/>
      <w:bookmarkStart w:id="1" w:name="_Toc436669850"/>
      <w:bookmarkStart w:id="2" w:name="_Toc436731920"/>
      <w:bookmarkStart w:id="3" w:name="_Toc436732298"/>
      <w:bookmarkStart w:id="4" w:name="_Toc95301809"/>
    </w:p>
    <w:p w:rsidR="00FE159C" w:rsidRPr="007B1B13" w:rsidRDefault="00FE159C" w:rsidP="00FE159C">
      <w:pPr>
        <w:pStyle w:val="Cabealho"/>
        <w:jc w:val="center"/>
        <w:rPr>
          <w:rFonts w:ascii="Arial" w:hAnsi="Arial" w:cs="Arial"/>
          <w:b/>
          <w:sz w:val="36"/>
          <w:szCs w:val="36"/>
          <w:lang w:val="en-US"/>
        </w:rPr>
      </w:pPr>
      <w:r w:rsidRPr="007B1B13">
        <w:rPr>
          <w:rFonts w:ascii="Arial" w:hAnsi="Arial" w:cs="Arial"/>
          <w:b/>
          <w:sz w:val="36"/>
          <w:szCs w:val="36"/>
          <w:lang w:val="en-US"/>
        </w:rPr>
        <w:t xml:space="preserve">SISTEMA </w:t>
      </w:r>
      <w:r w:rsidR="00622972" w:rsidRPr="007B1B13">
        <w:rPr>
          <w:rFonts w:ascii="Arial" w:hAnsi="Arial" w:cs="Arial"/>
          <w:b/>
          <w:sz w:val="36"/>
          <w:szCs w:val="36"/>
          <w:lang w:val="en-US"/>
        </w:rPr>
        <w:t>COSIP</w:t>
      </w:r>
      <w:r w:rsidRPr="007B1B13">
        <w:rPr>
          <w:rFonts w:ascii="Arial" w:hAnsi="Arial" w:cs="Arial"/>
          <w:b/>
          <w:sz w:val="36"/>
          <w:szCs w:val="36"/>
          <w:lang w:val="en-US"/>
        </w:rPr>
        <w:t xml:space="preserve"> - Sprint </w:t>
      </w:r>
      <w:ins w:id="5" w:author="eric.giuliani" w:date="2017-05-23T08:29:00Z">
        <w:r w:rsidR="007E1BF7">
          <w:rPr>
            <w:rFonts w:ascii="Arial" w:hAnsi="Arial" w:cs="Arial"/>
            <w:b/>
            <w:sz w:val="36"/>
            <w:szCs w:val="36"/>
            <w:lang w:val="en-US"/>
          </w:rPr>
          <w:t>0</w:t>
        </w:r>
      </w:ins>
      <w:r w:rsidR="00622972" w:rsidRPr="007B1B13">
        <w:rPr>
          <w:rFonts w:ascii="Arial" w:hAnsi="Arial" w:cs="Arial"/>
          <w:b/>
          <w:sz w:val="36"/>
          <w:szCs w:val="36"/>
          <w:lang w:val="en-US"/>
        </w:rPr>
        <w:t>5</w:t>
      </w:r>
    </w:p>
    <w:p w:rsidR="00FE159C" w:rsidRPr="007B1B13" w:rsidRDefault="00622972" w:rsidP="00FE159C">
      <w:pPr>
        <w:pStyle w:val="Cabealho"/>
        <w:jc w:val="center"/>
        <w:rPr>
          <w:rFonts w:ascii="Arial" w:hAnsi="Arial" w:cs="Arial"/>
          <w:b/>
          <w:color w:val="000000" w:themeColor="text1"/>
          <w:sz w:val="36"/>
          <w:szCs w:val="36"/>
          <w:lang w:val="en-US"/>
        </w:rPr>
      </w:pPr>
      <w:r w:rsidRPr="007B1B13">
        <w:rPr>
          <w:rFonts w:ascii="Arial" w:hAnsi="Arial" w:cs="Arial"/>
          <w:b/>
          <w:sz w:val="36"/>
          <w:szCs w:val="36"/>
          <w:lang w:val="en-US"/>
        </w:rPr>
        <w:t>GF_02</w:t>
      </w:r>
      <w:del w:id="6" w:author="eric.giuliani" w:date="2017-08-08T09:14:00Z">
        <w:r w:rsidRPr="007B1B13" w:rsidDel="000A7B46">
          <w:rPr>
            <w:rFonts w:ascii="Arial" w:hAnsi="Arial" w:cs="Arial"/>
            <w:b/>
            <w:sz w:val="36"/>
            <w:szCs w:val="36"/>
            <w:lang w:val="en-US"/>
          </w:rPr>
          <w:delText>1</w:delText>
        </w:r>
      </w:del>
      <w:ins w:id="7" w:author="eric.giuliani" w:date="2017-08-08T09:14:00Z">
        <w:r w:rsidR="000A7B46">
          <w:rPr>
            <w:rFonts w:ascii="Arial" w:hAnsi="Arial" w:cs="Arial"/>
            <w:b/>
            <w:sz w:val="36"/>
            <w:szCs w:val="36"/>
            <w:lang w:val="en-US"/>
          </w:rPr>
          <w:t>2</w:t>
        </w:r>
      </w:ins>
      <w:r w:rsidRPr="007B1B13">
        <w:rPr>
          <w:rFonts w:ascii="Arial" w:hAnsi="Arial" w:cs="Arial"/>
          <w:b/>
          <w:sz w:val="36"/>
          <w:szCs w:val="36"/>
          <w:lang w:val="en-US"/>
        </w:rPr>
        <w:t xml:space="preserve"> - </w:t>
      </w:r>
      <w:proofErr w:type="spellStart"/>
      <w:r w:rsidRPr="007B1B13">
        <w:rPr>
          <w:rFonts w:ascii="Arial" w:hAnsi="Arial" w:cs="Arial"/>
          <w:b/>
          <w:sz w:val="36"/>
          <w:szCs w:val="36"/>
          <w:lang w:val="en-US"/>
        </w:rPr>
        <w:t>Administrar</w:t>
      </w:r>
      <w:proofErr w:type="spellEnd"/>
      <w:r w:rsidRPr="007B1B13">
        <w:rPr>
          <w:rFonts w:ascii="Arial" w:hAnsi="Arial" w:cs="Arial"/>
          <w:b/>
          <w:sz w:val="36"/>
          <w:szCs w:val="36"/>
          <w:lang w:val="en-US"/>
        </w:rPr>
        <w:t xml:space="preserve"> </w:t>
      </w:r>
      <w:r w:rsidR="00F87B9F" w:rsidRPr="007B1B13">
        <w:rPr>
          <w:rFonts w:ascii="Arial" w:hAnsi="Arial" w:cs="Arial"/>
          <w:b/>
          <w:sz w:val="36"/>
          <w:szCs w:val="36"/>
          <w:lang w:val="en-US"/>
        </w:rPr>
        <w:t>Cash Power</w:t>
      </w:r>
    </w:p>
    <w:p w:rsidR="00FE159C" w:rsidRPr="007B1B13" w:rsidRDefault="00FE159C" w:rsidP="00EB2F8A">
      <w:pPr>
        <w:spacing w:line="360" w:lineRule="auto"/>
        <w:rPr>
          <w:rFonts w:ascii="Arial" w:hAnsi="Arial" w:cs="Arial"/>
          <w:sz w:val="32"/>
          <w:szCs w:val="32"/>
          <w:lang w:val="en-US"/>
        </w:rPr>
      </w:pPr>
    </w:p>
    <w:p w:rsidR="00FE159C" w:rsidRPr="002519C6" w:rsidRDefault="00FE159C" w:rsidP="00FE159C">
      <w:pPr>
        <w:pStyle w:val="Ttulo"/>
        <w:jc w:val="left"/>
        <w:rPr>
          <w:rFonts w:cs="Arial"/>
          <w:sz w:val="32"/>
          <w:szCs w:val="32"/>
        </w:rPr>
      </w:pPr>
      <w:r w:rsidRPr="002519C6">
        <w:rPr>
          <w:rFonts w:cs="Arial"/>
          <w:sz w:val="32"/>
          <w:szCs w:val="32"/>
        </w:rPr>
        <w:t>Índice</w:t>
      </w:r>
    </w:p>
    <w:p w:rsidR="00FE159C" w:rsidRPr="002519C6" w:rsidRDefault="00FE159C" w:rsidP="00EB2F8A">
      <w:pPr>
        <w:spacing w:line="360" w:lineRule="auto"/>
        <w:rPr>
          <w:rFonts w:ascii="Arial" w:hAnsi="Arial" w:cs="Arial"/>
          <w:sz w:val="32"/>
          <w:szCs w:val="32"/>
        </w:rPr>
      </w:pPr>
    </w:p>
    <w:p w:rsidR="00C42B00" w:rsidRDefault="0006121D">
      <w:pPr>
        <w:pStyle w:val="Sumrio1"/>
        <w:tabs>
          <w:tab w:val="left" w:pos="567"/>
        </w:tabs>
        <w:rPr>
          <w:ins w:id="8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r w:rsidRPr="002519C6">
        <w:rPr>
          <w:rFonts w:cs="Arial"/>
          <w:color w:val="000000" w:themeColor="text1"/>
          <w:sz w:val="24"/>
          <w:szCs w:val="24"/>
        </w:rPr>
        <w:fldChar w:fldCharType="begin"/>
      </w:r>
      <w:r w:rsidR="00884499" w:rsidRPr="002519C6">
        <w:rPr>
          <w:rFonts w:cs="Arial"/>
          <w:color w:val="000000" w:themeColor="text1"/>
          <w:sz w:val="24"/>
          <w:szCs w:val="24"/>
        </w:rPr>
        <w:instrText xml:space="preserve"> TOC \o "1-3" \h \z \u </w:instrText>
      </w:r>
      <w:r w:rsidRPr="002519C6">
        <w:rPr>
          <w:rFonts w:cs="Arial"/>
          <w:color w:val="000000" w:themeColor="text1"/>
          <w:sz w:val="24"/>
          <w:szCs w:val="24"/>
        </w:rPr>
        <w:fldChar w:fldCharType="separate"/>
      </w:r>
      <w:ins w:id="9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"_Toc491691386"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1.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Objetivo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_Toc491691386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0" w:author="eric.giuliani" w:date="2017-08-28T13:47:00Z">
        <w:r w:rsidR="00C42B00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1"/>
        <w:tabs>
          <w:tab w:val="left" w:pos="567"/>
        </w:tabs>
        <w:rPr>
          <w:ins w:id="11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2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"_Toc491691387"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2.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Pré-Condição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_Toc491691387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3" w:author="eric.giuliani" w:date="2017-08-28T13:47:00Z">
        <w:r w:rsidR="00C42B00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1"/>
        <w:tabs>
          <w:tab w:val="left" w:pos="567"/>
        </w:tabs>
        <w:rPr>
          <w:ins w:id="14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5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"_Toc491691388"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3.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Atores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_Toc491691388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6" w:author="eric.giuliani" w:date="2017-08-28T13:47:00Z">
        <w:r w:rsidR="00C42B00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1"/>
        <w:tabs>
          <w:tab w:val="left" w:pos="567"/>
        </w:tabs>
        <w:rPr>
          <w:ins w:id="17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8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"_Toc491691389"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4.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Interfaces e Descrição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_Toc491691389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9" w:author="eric.giuliani" w:date="2017-08-28T13:47:00Z">
        <w:r w:rsidR="00C42B0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701"/>
        </w:tabs>
        <w:rPr>
          <w:ins w:id="20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21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"_Toc491691390"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TS_01 -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Pesquisar Cash Power - Básica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2" w:author="eric.giuliani" w:date="2017-08-28T13:47:00Z">
        <w:r w:rsidR="00C42B0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701"/>
        </w:tabs>
        <w:rPr>
          <w:ins w:id="23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24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"_Toc491691391"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TS_02 -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Incluir Cash Power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5" w:author="eric.giuliani" w:date="2017-08-28T13:47:00Z">
        <w:r w:rsidR="00C42B0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701"/>
        </w:tabs>
        <w:rPr>
          <w:ins w:id="26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27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"_Toc491691392"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TS_03 -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Detalhar Cash Power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8" w:author="eric.giuliani" w:date="2017-08-28T13:47:00Z">
        <w:r w:rsidR="00C42B0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701"/>
        </w:tabs>
        <w:rPr>
          <w:ins w:id="29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30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"_Toc491691393"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TS_04 -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Exportação de pesquisa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31" w:author="eric.giuliani" w:date="2017-08-28T13:47:00Z">
        <w:r w:rsidR="00C42B0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701"/>
        </w:tabs>
        <w:rPr>
          <w:ins w:id="32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33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"_Toc491691394"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TS_05 -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Exportar Histórico de alterações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34" w:author="eric.giuliani" w:date="2017-08-28T13:47:00Z">
        <w:r w:rsidR="00C42B0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701"/>
        </w:tabs>
        <w:rPr>
          <w:ins w:id="35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36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"_Toc491691396"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TS_06 -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Pesquisar Cash Power - Avançada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37" w:author="eric.giuliani" w:date="2017-08-28T13:47:00Z">
        <w:r w:rsidR="00C42B0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701"/>
        </w:tabs>
        <w:rPr>
          <w:ins w:id="38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39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"_Toc491691397"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TS_07 -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Visualizar Histórico de alterações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0" w:author="eric.giuliani" w:date="2017-08-28T13:47:00Z">
        <w:r w:rsidR="00C42B0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701"/>
        </w:tabs>
        <w:rPr>
          <w:ins w:id="41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42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"_Toc491691398"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TS_08 -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Alterar Cash Power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_Toc491691398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3" w:author="eric.giuliani" w:date="2017-08-28T13:47:00Z">
        <w:r w:rsidR="00C42B0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1"/>
        <w:tabs>
          <w:tab w:val="left" w:pos="567"/>
        </w:tabs>
        <w:rPr>
          <w:ins w:id="44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45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"_Toc491691400"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5.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Fluxos de Eventos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6" w:author="eric.giuliani" w:date="2017-08-28T13:47:00Z">
        <w:r w:rsidR="00C42B0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134"/>
        </w:tabs>
        <w:rPr>
          <w:ins w:id="47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48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"_Toc491691401"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5.1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Fluxo Básico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9" w:author="eric.giuliani" w:date="2017-08-28T13:47:00Z">
        <w:r w:rsidR="00C42B0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134"/>
        </w:tabs>
        <w:rPr>
          <w:ins w:id="50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51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"_Toc491691402"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5.2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Fluxo Alternativo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2" w:author="eric.giuliani" w:date="2017-08-28T13:47:00Z">
        <w:r w:rsidR="00C42B0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134"/>
        </w:tabs>
        <w:rPr>
          <w:ins w:id="53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54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"_Toc491691403"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5.3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Fluxo de Exceção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5" w:author="eric.giuliani" w:date="2017-08-28T13:47:00Z">
        <w:r w:rsidR="00C42B0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1"/>
        <w:tabs>
          <w:tab w:val="left" w:pos="567"/>
        </w:tabs>
        <w:rPr>
          <w:ins w:id="56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57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"_Toc491691404"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6.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Relacionamentos de Casos de Uso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8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134"/>
        </w:tabs>
        <w:rPr>
          <w:ins w:id="59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60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"_Toc491691405"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6.1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Includes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1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2"/>
        <w:tabs>
          <w:tab w:val="left" w:pos="1134"/>
        </w:tabs>
        <w:rPr>
          <w:ins w:id="62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63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"_Toc491691406"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6.2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Extends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4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1"/>
        <w:tabs>
          <w:tab w:val="left" w:pos="567"/>
        </w:tabs>
        <w:rPr>
          <w:ins w:id="65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66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"_Toc491691407"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7.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Pós-Condição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7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1"/>
        <w:tabs>
          <w:tab w:val="left" w:pos="567"/>
        </w:tabs>
        <w:rPr>
          <w:ins w:id="68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69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"_Toc491691408"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8.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Referências Externas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0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1"/>
        <w:tabs>
          <w:tab w:val="left" w:pos="567"/>
        </w:tabs>
        <w:rPr>
          <w:ins w:id="71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72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"_Toc491691409"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9.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Observações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_Toc491691409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3" w:author="eric.giuliani" w:date="2017-08-28T13:47:00Z">
        <w:r w:rsidR="00C42B0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C42B00" w:rsidRDefault="0006121D">
      <w:pPr>
        <w:pStyle w:val="Sumrio1"/>
        <w:tabs>
          <w:tab w:val="left" w:pos="567"/>
        </w:tabs>
        <w:rPr>
          <w:ins w:id="74" w:author="eric.giuliani" w:date="2017-08-28T13:47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75" w:author="eric.giuliani" w:date="2017-08-28T13:47:00Z">
        <w:r w:rsidRPr="001306E2">
          <w:rPr>
            <w:rStyle w:val="Hyperlink"/>
            <w:noProof/>
          </w:rPr>
          <w:fldChar w:fldCharType="begin"/>
        </w:r>
        <w:r w:rsidR="00C42B00" w:rsidRPr="001306E2">
          <w:rPr>
            <w:rStyle w:val="Hyperlink"/>
            <w:noProof/>
          </w:rPr>
          <w:instrText xml:space="preserve"> </w:instrText>
        </w:r>
        <w:r w:rsidR="00C42B00">
          <w:rPr>
            <w:noProof/>
          </w:rPr>
          <w:instrText>HYPERLINK \l "_Toc491691410"</w:instrText>
        </w:r>
        <w:r w:rsidR="00C42B00" w:rsidRPr="001306E2">
          <w:rPr>
            <w:rStyle w:val="Hyperlink"/>
            <w:noProof/>
          </w:rPr>
          <w:instrText xml:space="preserve"> </w:instrText>
        </w:r>
        <w:r w:rsidRPr="001306E2">
          <w:rPr>
            <w:rStyle w:val="Hyperlink"/>
            <w:noProof/>
          </w:rPr>
          <w:fldChar w:fldCharType="separate"/>
        </w:r>
        <w:r w:rsidR="00C42B00" w:rsidRPr="001306E2">
          <w:rPr>
            <w:rStyle w:val="Hyperlink"/>
            <w:rFonts w:cs="Arial"/>
            <w:noProof/>
          </w:rPr>
          <w:t>10.</w:t>
        </w:r>
        <w:r w:rsidR="00C42B00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="00C42B00" w:rsidRPr="001306E2">
          <w:rPr>
            <w:rStyle w:val="Hyperlink"/>
            <w:rFonts w:cs="Arial"/>
            <w:noProof/>
          </w:rPr>
          <w:t>Controle de Alterações:</w:t>
        </w:r>
        <w:r w:rsidR="00C42B0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2B00">
          <w:rPr>
            <w:noProof/>
            <w:webHidden/>
          </w:rPr>
          <w:instrText xml:space="preserve"> PAGEREF _Toc491691410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6" w:author="eric.giuliani" w:date="2017-08-28T13:47:00Z">
        <w:r w:rsidR="00C42B0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  <w:r w:rsidRPr="001306E2">
          <w:rPr>
            <w:rStyle w:val="Hyperlink"/>
            <w:noProof/>
          </w:rPr>
          <w:fldChar w:fldCharType="end"/>
        </w:r>
      </w:ins>
    </w:p>
    <w:p w:rsidR="00E700EC" w:rsidDel="005858C7" w:rsidRDefault="00C041AA">
      <w:pPr>
        <w:pStyle w:val="Sumrio1"/>
        <w:tabs>
          <w:tab w:val="left" w:pos="567"/>
        </w:tabs>
        <w:rPr>
          <w:ins w:id="77" w:author="Eric" w:date="2017-05-21T23:01:00Z"/>
          <w:del w:id="78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79" w:author="Eric" w:date="2017-05-21T23:01:00Z">
        <w:del w:id="80" w:author="eric.giuliani" w:date="2017-05-22T08:16:00Z">
          <w:r>
            <w:rPr>
              <w:rStyle w:val="Hyperlink"/>
              <w:rFonts w:cs="Arial"/>
              <w:noProof/>
            </w:rPr>
            <w:delText>1.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Objetivo</w:delText>
          </w:r>
          <w:r w:rsidR="00E700EC" w:rsidDel="005858C7">
            <w:rPr>
              <w:noProof/>
              <w:webHidden/>
            </w:rPr>
            <w:tab/>
            <w:delText>2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81" w:author="Eric" w:date="2017-05-21T23:01:00Z"/>
          <w:del w:id="82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83" w:author="Eric" w:date="2017-05-21T23:01:00Z">
        <w:del w:id="84" w:author="eric.giuliani" w:date="2017-05-22T08:16:00Z">
          <w:r>
            <w:rPr>
              <w:rStyle w:val="Hyperlink"/>
              <w:rFonts w:cs="Arial"/>
              <w:noProof/>
            </w:rPr>
            <w:delText>2.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Pré-Condição</w:delText>
          </w:r>
          <w:r w:rsidR="00E700EC" w:rsidDel="005858C7">
            <w:rPr>
              <w:noProof/>
              <w:webHidden/>
            </w:rPr>
            <w:tab/>
            <w:delText>2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85" w:author="Eric" w:date="2017-05-21T23:01:00Z"/>
          <w:del w:id="86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87" w:author="Eric" w:date="2017-05-21T23:01:00Z">
        <w:del w:id="88" w:author="eric.giuliani" w:date="2017-05-22T08:16:00Z">
          <w:r>
            <w:rPr>
              <w:rStyle w:val="Hyperlink"/>
              <w:rFonts w:cs="Arial"/>
              <w:noProof/>
            </w:rPr>
            <w:delText>3.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Atores</w:delText>
          </w:r>
          <w:r w:rsidR="00E700EC" w:rsidDel="005858C7">
            <w:rPr>
              <w:noProof/>
              <w:webHidden/>
            </w:rPr>
            <w:tab/>
            <w:delText>2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89" w:author="Eric" w:date="2017-05-21T23:01:00Z"/>
          <w:del w:id="90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91" w:author="Eric" w:date="2017-05-21T23:01:00Z">
        <w:del w:id="92" w:author="eric.giuliani" w:date="2017-05-22T08:16:00Z">
          <w:r>
            <w:rPr>
              <w:rStyle w:val="Hyperlink"/>
              <w:rFonts w:cs="Arial"/>
              <w:noProof/>
            </w:rPr>
            <w:delText>4.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Interfaces e Descrição</w:delText>
          </w:r>
          <w:r w:rsidR="00E700EC" w:rsidDel="005858C7">
            <w:rPr>
              <w:noProof/>
              <w:webHidden/>
            </w:rPr>
            <w:tab/>
            <w:delText>3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93" w:author="Eric" w:date="2017-05-21T23:01:00Z"/>
          <w:del w:id="94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95" w:author="Eric" w:date="2017-05-21T23:01:00Z">
        <w:del w:id="96" w:author="eric.giuliani" w:date="2017-05-22T08:16:00Z">
          <w:r>
            <w:rPr>
              <w:rStyle w:val="Hyperlink"/>
              <w:rFonts w:cs="Arial"/>
              <w:noProof/>
            </w:rPr>
            <w:delText>TS_01 -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Pesquisar Cash Power - Básica</w:delText>
          </w:r>
          <w:r w:rsidR="00E700EC" w:rsidDel="005858C7">
            <w:rPr>
              <w:noProof/>
              <w:webHidden/>
            </w:rPr>
            <w:tab/>
            <w:delText>3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97" w:author="Eric" w:date="2017-05-21T23:01:00Z"/>
          <w:del w:id="98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99" w:author="Eric" w:date="2017-05-21T23:01:00Z">
        <w:del w:id="100" w:author="eric.giuliani" w:date="2017-05-22T08:16:00Z">
          <w:r>
            <w:rPr>
              <w:rStyle w:val="Hyperlink"/>
              <w:rFonts w:cs="Arial"/>
              <w:noProof/>
            </w:rPr>
            <w:delText>TS_02 -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Incluir/Alterar Cash Power</w:delText>
          </w:r>
          <w:r w:rsidR="00E700EC" w:rsidDel="005858C7">
            <w:rPr>
              <w:noProof/>
              <w:webHidden/>
            </w:rPr>
            <w:tab/>
            <w:delText>6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101" w:author="Eric" w:date="2017-05-21T23:01:00Z"/>
          <w:del w:id="102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03" w:author="Eric" w:date="2017-05-21T23:01:00Z">
        <w:del w:id="104" w:author="eric.giuliani" w:date="2017-05-22T08:16:00Z">
          <w:r>
            <w:rPr>
              <w:rStyle w:val="Hyperlink"/>
              <w:rFonts w:cs="Arial"/>
              <w:noProof/>
            </w:rPr>
            <w:delText>TS_03 -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Detalhar Cash Power</w:delText>
          </w:r>
          <w:r w:rsidR="00E700EC" w:rsidDel="005858C7">
            <w:rPr>
              <w:noProof/>
              <w:webHidden/>
            </w:rPr>
            <w:tab/>
            <w:delText>9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105" w:author="Eric" w:date="2017-05-21T23:01:00Z"/>
          <w:del w:id="106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07" w:author="Eric" w:date="2017-05-21T23:01:00Z">
        <w:del w:id="108" w:author="eric.giuliani" w:date="2017-05-22T08:16:00Z">
          <w:r>
            <w:rPr>
              <w:rStyle w:val="Hyperlink"/>
              <w:rFonts w:cs="Arial"/>
              <w:noProof/>
            </w:rPr>
            <w:delText>TS_04 -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Exportação de pesquisa</w:delText>
          </w:r>
          <w:r w:rsidR="00E700EC" w:rsidDel="005858C7">
            <w:rPr>
              <w:noProof/>
              <w:webHidden/>
            </w:rPr>
            <w:tab/>
            <w:delText>12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109" w:author="Eric" w:date="2017-05-21T23:01:00Z"/>
          <w:del w:id="110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11" w:author="Eric" w:date="2017-05-21T23:01:00Z">
        <w:del w:id="112" w:author="eric.giuliani" w:date="2017-05-22T08:16:00Z">
          <w:r>
            <w:rPr>
              <w:rStyle w:val="Hyperlink"/>
              <w:rFonts w:cs="Arial"/>
              <w:noProof/>
            </w:rPr>
            <w:delText>TS_05 -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Histórico de alteração</w:delText>
          </w:r>
          <w:r w:rsidR="00E700EC" w:rsidDel="005858C7">
            <w:rPr>
              <w:noProof/>
              <w:webHidden/>
            </w:rPr>
            <w:tab/>
            <w:delText>13</w:delText>
          </w:r>
        </w:del>
      </w:ins>
    </w:p>
    <w:p w:rsidR="00E700EC" w:rsidDel="005858C7" w:rsidRDefault="00C041AA">
      <w:pPr>
        <w:pStyle w:val="Sumrio2"/>
        <w:tabs>
          <w:tab w:val="left" w:pos="1701"/>
        </w:tabs>
        <w:rPr>
          <w:ins w:id="113" w:author="Eric" w:date="2017-05-21T23:01:00Z"/>
          <w:del w:id="114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15" w:author="Eric" w:date="2017-05-21T23:01:00Z">
        <w:del w:id="116" w:author="eric.giuliani" w:date="2017-05-22T08:16:00Z">
          <w:r>
            <w:rPr>
              <w:rStyle w:val="Hyperlink"/>
              <w:rFonts w:cs="Arial"/>
              <w:noProof/>
            </w:rPr>
            <w:delText>TS_06 -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Pesquisar Cash Power - Avançada</w:delText>
          </w:r>
          <w:r w:rsidR="00E700EC" w:rsidDel="005858C7">
            <w:rPr>
              <w:noProof/>
              <w:webHidden/>
            </w:rPr>
            <w:tab/>
            <w:delText>15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17" w:author="Eric" w:date="2017-05-21T23:01:00Z"/>
          <w:del w:id="118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19" w:author="Eric" w:date="2017-05-21T23:01:00Z">
        <w:del w:id="120" w:author="eric.giuliani" w:date="2017-05-22T08:16:00Z">
          <w:r>
            <w:rPr>
              <w:rStyle w:val="Hyperlink"/>
              <w:rFonts w:cs="Arial"/>
              <w:noProof/>
            </w:rPr>
            <w:delText>5.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Fluxos de Eventos</w:delText>
          </w:r>
          <w:r w:rsidR="00E700EC" w:rsidDel="005858C7">
            <w:rPr>
              <w:noProof/>
              <w:webHidden/>
            </w:rPr>
            <w:tab/>
            <w:delText>19</w:delText>
          </w:r>
        </w:del>
      </w:ins>
    </w:p>
    <w:p w:rsidR="00E700EC" w:rsidDel="005858C7" w:rsidRDefault="00C041AA">
      <w:pPr>
        <w:pStyle w:val="Sumrio2"/>
        <w:tabs>
          <w:tab w:val="left" w:pos="1134"/>
        </w:tabs>
        <w:rPr>
          <w:ins w:id="121" w:author="Eric" w:date="2017-05-21T23:01:00Z"/>
          <w:del w:id="122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23" w:author="Eric" w:date="2017-05-21T23:01:00Z">
        <w:del w:id="124" w:author="eric.giuliani" w:date="2017-05-22T08:16:00Z">
          <w:r>
            <w:rPr>
              <w:rStyle w:val="Hyperlink"/>
              <w:rFonts w:cs="Arial"/>
              <w:noProof/>
            </w:rPr>
            <w:delText>5.1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Fluxo Básico</w:delText>
          </w:r>
          <w:r w:rsidR="00E700EC" w:rsidDel="005858C7">
            <w:rPr>
              <w:noProof/>
              <w:webHidden/>
            </w:rPr>
            <w:tab/>
            <w:delText>19</w:delText>
          </w:r>
        </w:del>
      </w:ins>
    </w:p>
    <w:p w:rsidR="00E700EC" w:rsidDel="005858C7" w:rsidRDefault="00C041AA">
      <w:pPr>
        <w:pStyle w:val="Sumrio2"/>
        <w:tabs>
          <w:tab w:val="left" w:pos="1134"/>
        </w:tabs>
        <w:rPr>
          <w:ins w:id="125" w:author="Eric" w:date="2017-05-21T23:01:00Z"/>
          <w:del w:id="126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27" w:author="Eric" w:date="2017-05-21T23:01:00Z">
        <w:del w:id="128" w:author="eric.giuliani" w:date="2017-05-22T08:16:00Z">
          <w:r>
            <w:rPr>
              <w:rStyle w:val="Hyperlink"/>
              <w:rFonts w:cs="Arial"/>
              <w:noProof/>
            </w:rPr>
            <w:delText>5.2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Fluxo Alternativo</w:delText>
          </w:r>
          <w:r w:rsidR="00E700EC" w:rsidDel="005858C7">
            <w:rPr>
              <w:noProof/>
              <w:webHidden/>
            </w:rPr>
            <w:tab/>
            <w:delText>19</w:delText>
          </w:r>
        </w:del>
      </w:ins>
    </w:p>
    <w:p w:rsidR="00E700EC" w:rsidDel="005858C7" w:rsidRDefault="00C041AA">
      <w:pPr>
        <w:pStyle w:val="Sumrio2"/>
        <w:tabs>
          <w:tab w:val="left" w:pos="1134"/>
        </w:tabs>
        <w:rPr>
          <w:ins w:id="129" w:author="Eric" w:date="2017-05-21T23:01:00Z"/>
          <w:del w:id="130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31" w:author="Eric" w:date="2017-05-21T23:01:00Z">
        <w:del w:id="132" w:author="eric.giuliani" w:date="2017-05-22T08:16:00Z">
          <w:r>
            <w:rPr>
              <w:rStyle w:val="Hyperlink"/>
              <w:rFonts w:cs="Arial"/>
              <w:noProof/>
            </w:rPr>
            <w:delText>5.3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Fluxo de Exceção</w:delText>
          </w:r>
          <w:r w:rsidR="00E700EC" w:rsidDel="005858C7">
            <w:rPr>
              <w:noProof/>
              <w:webHidden/>
            </w:rPr>
            <w:tab/>
            <w:delText>21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33" w:author="Eric" w:date="2017-05-21T23:01:00Z"/>
          <w:del w:id="134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35" w:author="Eric" w:date="2017-05-21T23:01:00Z">
        <w:del w:id="136" w:author="eric.giuliani" w:date="2017-05-22T08:16:00Z">
          <w:r>
            <w:rPr>
              <w:rStyle w:val="Hyperlink"/>
              <w:rFonts w:cs="Arial"/>
              <w:noProof/>
            </w:rPr>
            <w:delText>6.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Relacionamentos de Casos de Uso</w:delText>
          </w:r>
          <w:r w:rsidR="00E700EC" w:rsidDel="005858C7">
            <w:rPr>
              <w:noProof/>
              <w:webHidden/>
            </w:rPr>
            <w:tab/>
            <w:delText>21</w:delText>
          </w:r>
        </w:del>
      </w:ins>
    </w:p>
    <w:p w:rsidR="00E700EC" w:rsidDel="005858C7" w:rsidRDefault="00C041AA">
      <w:pPr>
        <w:pStyle w:val="Sumrio2"/>
        <w:tabs>
          <w:tab w:val="left" w:pos="1134"/>
        </w:tabs>
        <w:rPr>
          <w:ins w:id="137" w:author="Eric" w:date="2017-05-21T23:01:00Z"/>
          <w:del w:id="138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39" w:author="Eric" w:date="2017-05-21T23:01:00Z">
        <w:del w:id="140" w:author="eric.giuliani" w:date="2017-05-22T08:16:00Z">
          <w:r>
            <w:rPr>
              <w:rStyle w:val="Hyperlink"/>
              <w:rFonts w:cs="Arial"/>
              <w:noProof/>
            </w:rPr>
            <w:delText>6.1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Includes</w:delText>
          </w:r>
          <w:r w:rsidR="00E700EC" w:rsidDel="005858C7">
            <w:rPr>
              <w:noProof/>
              <w:webHidden/>
            </w:rPr>
            <w:tab/>
            <w:delText>21</w:delText>
          </w:r>
        </w:del>
      </w:ins>
    </w:p>
    <w:p w:rsidR="00E700EC" w:rsidDel="005858C7" w:rsidRDefault="00C041AA">
      <w:pPr>
        <w:pStyle w:val="Sumrio2"/>
        <w:tabs>
          <w:tab w:val="left" w:pos="1134"/>
        </w:tabs>
        <w:rPr>
          <w:ins w:id="141" w:author="Eric" w:date="2017-05-21T23:01:00Z"/>
          <w:del w:id="142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43" w:author="Eric" w:date="2017-05-21T23:01:00Z">
        <w:del w:id="144" w:author="eric.giuliani" w:date="2017-05-22T08:16:00Z">
          <w:r>
            <w:rPr>
              <w:rStyle w:val="Hyperlink"/>
              <w:rFonts w:cs="Arial"/>
              <w:noProof/>
            </w:rPr>
            <w:delText>6.2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Extends</w:delText>
          </w:r>
          <w:r w:rsidR="00E700EC" w:rsidDel="005858C7">
            <w:rPr>
              <w:noProof/>
              <w:webHidden/>
            </w:rPr>
            <w:tab/>
            <w:delText>21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45" w:author="Eric" w:date="2017-05-21T23:01:00Z"/>
          <w:del w:id="146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47" w:author="Eric" w:date="2017-05-21T23:01:00Z">
        <w:del w:id="148" w:author="eric.giuliani" w:date="2017-05-22T08:16:00Z">
          <w:r>
            <w:rPr>
              <w:rStyle w:val="Hyperlink"/>
              <w:rFonts w:cs="Arial"/>
              <w:noProof/>
            </w:rPr>
            <w:delText>7.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Pós-Condição</w:delText>
          </w:r>
          <w:r w:rsidR="00E700EC" w:rsidDel="005858C7">
            <w:rPr>
              <w:noProof/>
              <w:webHidden/>
            </w:rPr>
            <w:tab/>
            <w:delText>21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49" w:author="Eric" w:date="2017-05-21T23:01:00Z"/>
          <w:del w:id="150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51" w:author="Eric" w:date="2017-05-21T23:01:00Z">
        <w:del w:id="152" w:author="eric.giuliani" w:date="2017-05-22T08:16:00Z">
          <w:r>
            <w:rPr>
              <w:rStyle w:val="Hyperlink"/>
              <w:rFonts w:cs="Arial"/>
              <w:noProof/>
            </w:rPr>
            <w:delText>8.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Referências Externas</w:delText>
          </w:r>
          <w:r w:rsidR="00E700EC" w:rsidDel="005858C7">
            <w:rPr>
              <w:noProof/>
              <w:webHidden/>
            </w:rPr>
            <w:tab/>
            <w:delText>22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53" w:author="Eric" w:date="2017-05-21T23:01:00Z"/>
          <w:del w:id="154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55" w:author="Eric" w:date="2017-05-21T23:01:00Z">
        <w:del w:id="156" w:author="eric.giuliani" w:date="2017-05-22T08:16:00Z">
          <w:r>
            <w:rPr>
              <w:rStyle w:val="Hyperlink"/>
              <w:rFonts w:cs="Arial"/>
              <w:noProof/>
            </w:rPr>
            <w:delText>9.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Observações</w:delText>
          </w:r>
          <w:r w:rsidR="00E700EC" w:rsidDel="005858C7">
            <w:rPr>
              <w:noProof/>
              <w:webHidden/>
            </w:rPr>
            <w:tab/>
            <w:delText>22</w:delText>
          </w:r>
        </w:del>
      </w:ins>
    </w:p>
    <w:p w:rsidR="00E700EC" w:rsidDel="005858C7" w:rsidRDefault="00C041AA">
      <w:pPr>
        <w:pStyle w:val="Sumrio1"/>
        <w:tabs>
          <w:tab w:val="left" w:pos="567"/>
        </w:tabs>
        <w:rPr>
          <w:ins w:id="157" w:author="Eric" w:date="2017-05-21T23:01:00Z"/>
          <w:del w:id="158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ins w:id="159" w:author="Eric" w:date="2017-05-21T23:01:00Z">
        <w:del w:id="160" w:author="eric.giuliani" w:date="2017-05-22T08:16:00Z">
          <w:r>
            <w:rPr>
              <w:rStyle w:val="Hyperlink"/>
              <w:rFonts w:cs="Arial"/>
              <w:noProof/>
            </w:rPr>
            <w:delText>10.</w:delText>
          </w:r>
          <w:r w:rsidR="00E700EC" w:rsidDel="005858C7">
            <w:rPr>
              <w:rFonts w:asciiTheme="minorHAnsi" w:eastAsiaTheme="minorEastAsia" w:hAnsiTheme="minorHAnsi" w:cstheme="minorBidi"/>
              <w:noProof/>
              <w:szCs w:val="22"/>
              <w:lang w:eastAsia="pt-BR"/>
            </w:rPr>
            <w:tab/>
          </w:r>
          <w:r>
            <w:rPr>
              <w:rStyle w:val="Hyperlink"/>
              <w:rFonts w:cs="Arial"/>
              <w:noProof/>
            </w:rPr>
            <w:delText>Controle de Alterações:</w:delText>
          </w:r>
          <w:r w:rsidR="00E700EC" w:rsidDel="005858C7">
            <w:rPr>
              <w:noProof/>
              <w:webHidden/>
            </w:rPr>
            <w:tab/>
            <w:delText>23</w:delText>
          </w:r>
        </w:del>
      </w:ins>
    </w:p>
    <w:p w:rsidR="00C2731E" w:rsidRPr="002519C6" w:rsidDel="005858C7" w:rsidRDefault="0006121D">
      <w:pPr>
        <w:pStyle w:val="Sumrio1"/>
        <w:tabs>
          <w:tab w:val="left" w:pos="567"/>
        </w:tabs>
        <w:rPr>
          <w:del w:id="161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62" w:author="eric.giuliani" w:date="2017-05-22T08:16:00Z">
        <w:r w:rsidRPr="0006121D">
          <w:rPr>
            <w:rPrChange w:id="163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1.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164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Objetivo</w:delText>
        </w:r>
        <w:r w:rsidR="00C2731E" w:rsidRPr="002519C6" w:rsidDel="005858C7">
          <w:rPr>
            <w:noProof/>
            <w:webHidden/>
          </w:rPr>
          <w:tab/>
          <w:delText>2</w:delText>
        </w:r>
      </w:del>
    </w:p>
    <w:p w:rsidR="00C2731E" w:rsidRPr="002519C6" w:rsidDel="005858C7" w:rsidRDefault="0006121D">
      <w:pPr>
        <w:pStyle w:val="Sumrio1"/>
        <w:tabs>
          <w:tab w:val="left" w:pos="567"/>
        </w:tabs>
        <w:rPr>
          <w:del w:id="165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66" w:author="eric.giuliani" w:date="2017-05-22T08:16:00Z">
        <w:r w:rsidRPr="0006121D">
          <w:rPr>
            <w:rPrChange w:id="167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2.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168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Pré-Condição</w:delText>
        </w:r>
        <w:r w:rsidR="00C2731E" w:rsidRPr="002519C6" w:rsidDel="005858C7">
          <w:rPr>
            <w:noProof/>
            <w:webHidden/>
          </w:rPr>
          <w:tab/>
          <w:delText>2</w:delText>
        </w:r>
      </w:del>
    </w:p>
    <w:p w:rsidR="00C2731E" w:rsidRPr="002519C6" w:rsidDel="005858C7" w:rsidRDefault="0006121D">
      <w:pPr>
        <w:pStyle w:val="Sumrio1"/>
        <w:tabs>
          <w:tab w:val="left" w:pos="567"/>
        </w:tabs>
        <w:rPr>
          <w:del w:id="169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70" w:author="eric.giuliani" w:date="2017-05-22T08:16:00Z">
        <w:r w:rsidRPr="0006121D">
          <w:rPr>
            <w:rPrChange w:id="171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3.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172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Atores</w:delText>
        </w:r>
        <w:r w:rsidR="00C2731E" w:rsidRPr="002519C6" w:rsidDel="005858C7">
          <w:rPr>
            <w:noProof/>
            <w:webHidden/>
          </w:rPr>
          <w:tab/>
          <w:delText>2</w:delText>
        </w:r>
      </w:del>
    </w:p>
    <w:p w:rsidR="00C2731E" w:rsidRPr="002519C6" w:rsidDel="005858C7" w:rsidRDefault="0006121D">
      <w:pPr>
        <w:pStyle w:val="Sumrio1"/>
        <w:tabs>
          <w:tab w:val="left" w:pos="567"/>
        </w:tabs>
        <w:rPr>
          <w:del w:id="173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74" w:author="eric.giuliani" w:date="2017-05-22T08:16:00Z">
        <w:r w:rsidRPr="0006121D">
          <w:rPr>
            <w:rPrChange w:id="175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4.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176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Interfaces e Descrição</w:delText>
        </w:r>
        <w:r w:rsidR="00C2731E" w:rsidRPr="002519C6" w:rsidDel="005858C7">
          <w:rPr>
            <w:noProof/>
            <w:webHidden/>
          </w:rPr>
          <w:tab/>
          <w:delText>3</w:delText>
        </w:r>
      </w:del>
    </w:p>
    <w:p w:rsidR="00C2731E" w:rsidRPr="002519C6" w:rsidDel="005858C7" w:rsidRDefault="0006121D">
      <w:pPr>
        <w:pStyle w:val="Sumrio2"/>
        <w:tabs>
          <w:tab w:val="left" w:pos="1701"/>
        </w:tabs>
        <w:rPr>
          <w:del w:id="177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78" w:author="eric.giuliani" w:date="2017-05-22T08:16:00Z">
        <w:r w:rsidRPr="0006121D">
          <w:rPr>
            <w:rPrChange w:id="179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TS_01 -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180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Pesquisar Cash Power</w:delText>
        </w:r>
        <w:r w:rsidR="00C2731E" w:rsidRPr="002519C6" w:rsidDel="005858C7">
          <w:rPr>
            <w:noProof/>
            <w:webHidden/>
          </w:rPr>
          <w:tab/>
          <w:delText>3</w:delText>
        </w:r>
      </w:del>
    </w:p>
    <w:p w:rsidR="00C2731E" w:rsidRPr="002519C6" w:rsidDel="005858C7" w:rsidRDefault="0006121D">
      <w:pPr>
        <w:pStyle w:val="Sumrio2"/>
        <w:tabs>
          <w:tab w:val="left" w:pos="1701"/>
        </w:tabs>
        <w:rPr>
          <w:del w:id="181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82" w:author="eric.giuliani" w:date="2017-05-22T08:16:00Z">
        <w:r w:rsidRPr="0006121D">
          <w:rPr>
            <w:rPrChange w:id="183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TS_02 -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184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Incluir/Alterar Cash Power</w:delText>
        </w:r>
        <w:r w:rsidR="00C2731E" w:rsidRPr="002519C6" w:rsidDel="005858C7">
          <w:rPr>
            <w:noProof/>
            <w:webHidden/>
          </w:rPr>
          <w:tab/>
          <w:delText>8</w:delText>
        </w:r>
      </w:del>
    </w:p>
    <w:p w:rsidR="00C2731E" w:rsidRPr="002519C6" w:rsidDel="005858C7" w:rsidRDefault="0006121D">
      <w:pPr>
        <w:pStyle w:val="Sumrio2"/>
        <w:tabs>
          <w:tab w:val="left" w:pos="1701"/>
        </w:tabs>
        <w:rPr>
          <w:del w:id="185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86" w:author="eric.giuliani" w:date="2017-05-22T08:16:00Z">
        <w:r w:rsidRPr="0006121D">
          <w:rPr>
            <w:rPrChange w:id="187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TS_03 -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188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Detalhar Cash Power</w:delText>
        </w:r>
        <w:r w:rsidR="00C2731E" w:rsidRPr="002519C6" w:rsidDel="005858C7">
          <w:rPr>
            <w:noProof/>
            <w:webHidden/>
          </w:rPr>
          <w:tab/>
          <w:delText>12</w:delText>
        </w:r>
      </w:del>
    </w:p>
    <w:p w:rsidR="00C2731E" w:rsidRPr="002519C6" w:rsidDel="005858C7" w:rsidRDefault="0006121D">
      <w:pPr>
        <w:pStyle w:val="Sumrio2"/>
        <w:tabs>
          <w:tab w:val="left" w:pos="1701"/>
        </w:tabs>
        <w:rPr>
          <w:del w:id="189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90" w:author="eric.giuliani" w:date="2017-05-22T08:16:00Z">
        <w:r w:rsidRPr="0006121D">
          <w:rPr>
            <w:rPrChange w:id="191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TS_04 -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192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Exportação de</w:delText>
        </w:r>
        <w:r w:rsidR="00C2731E" w:rsidRPr="002519C6" w:rsidDel="005858C7">
          <w:rPr>
            <w:noProof/>
            <w:webHidden/>
          </w:rPr>
          <w:tab/>
          <w:delText>15</w:delText>
        </w:r>
      </w:del>
    </w:p>
    <w:p w:rsidR="00C2731E" w:rsidRPr="002519C6" w:rsidDel="005858C7" w:rsidRDefault="0006121D">
      <w:pPr>
        <w:pStyle w:val="Sumrio2"/>
        <w:tabs>
          <w:tab w:val="left" w:pos="1701"/>
        </w:tabs>
        <w:rPr>
          <w:del w:id="193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94" w:author="eric.giuliani" w:date="2017-05-22T08:16:00Z">
        <w:r w:rsidRPr="0006121D">
          <w:rPr>
            <w:rPrChange w:id="195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TS_05 -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196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Histórico de alteração</w:delText>
        </w:r>
        <w:r w:rsidR="00C2731E" w:rsidRPr="002519C6" w:rsidDel="005858C7">
          <w:rPr>
            <w:noProof/>
            <w:webHidden/>
          </w:rPr>
          <w:tab/>
          <w:delText>17</w:delText>
        </w:r>
      </w:del>
    </w:p>
    <w:p w:rsidR="00C2731E" w:rsidRPr="002519C6" w:rsidDel="005858C7" w:rsidRDefault="0006121D">
      <w:pPr>
        <w:pStyle w:val="Sumrio1"/>
        <w:tabs>
          <w:tab w:val="left" w:pos="567"/>
        </w:tabs>
        <w:rPr>
          <w:del w:id="197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198" w:author="eric.giuliani" w:date="2017-05-22T08:16:00Z">
        <w:r w:rsidRPr="0006121D">
          <w:rPr>
            <w:rPrChange w:id="199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5.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200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Fluxos de Eventos</w:delText>
        </w:r>
        <w:r w:rsidR="00C2731E" w:rsidRPr="002519C6" w:rsidDel="005858C7">
          <w:rPr>
            <w:noProof/>
            <w:webHidden/>
          </w:rPr>
          <w:tab/>
          <w:delText>19</w:delText>
        </w:r>
      </w:del>
    </w:p>
    <w:p w:rsidR="00C2731E" w:rsidRPr="002519C6" w:rsidDel="005858C7" w:rsidRDefault="0006121D">
      <w:pPr>
        <w:pStyle w:val="Sumrio2"/>
        <w:tabs>
          <w:tab w:val="left" w:pos="1134"/>
        </w:tabs>
        <w:rPr>
          <w:del w:id="201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02" w:author="eric.giuliani" w:date="2017-05-22T08:16:00Z">
        <w:r w:rsidRPr="0006121D">
          <w:rPr>
            <w:rPrChange w:id="203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5.1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204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Fluxo Básico</w:delText>
        </w:r>
        <w:r w:rsidR="00C2731E" w:rsidRPr="002519C6" w:rsidDel="005858C7">
          <w:rPr>
            <w:noProof/>
            <w:webHidden/>
          </w:rPr>
          <w:tab/>
          <w:delText>19</w:delText>
        </w:r>
      </w:del>
    </w:p>
    <w:p w:rsidR="00C2731E" w:rsidRPr="002519C6" w:rsidDel="005858C7" w:rsidRDefault="0006121D">
      <w:pPr>
        <w:pStyle w:val="Sumrio2"/>
        <w:tabs>
          <w:tab w:val="left" w:pos="1134"/>
        </w:tabs>
        <w:rPr>
          <w:del w:id="205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06" w:author="eric.giuliani" w:date="2017-05-22T08:16:00Z">
        <w:r w:rsidRPr="0006121D">
          <w:rPr>
            <w:rPrChange w:id="207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5.2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208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Fluxo Alternativo</w:delText>
        </w:r>
        <w:r w:rsidR="00C2731E" w:rsidRPr="002519C6" w:rsidDel="005858C7">
          <w:rPr>
            <w:noProof/>
            <w:webHidden/>
          </w:rPr>
          <w:tab/>
          <w:delText>19</w:delText>
        </w:r>
      </w:del>
    </w:p>
    <w:p w:rsidR="00C2731E" w:rsidRPr="002519C6" w:rsidDel="005858C7" w:rsidRDefault="0006121D">
      <w:pPr>
        <w:pStyle w:val="Sumrio2"/>
        <w:tabs>
          <w:tab w:val="left" w:pos="1134"/>
        </w:tabs>
        <w:rPr>
          <w:del w:id="209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10" w:author="eric.giuliani" w:date="2017-05-22T08:16:00Z">
        <w:r w:rsidRPr="0006121D">
          <w:rPr>
            <w:rPrChange w:id="211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5.3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212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Fluxo de Exceção</w:delText>
        </w:r>
        <w:r w:rsidR="00C2731E" w:rsidRPr="002519C6" w:rsidDel="005858C7">
          <w:rPr>
            <w:noProof/>
            <w:webHidden/>
          </w:rPr>
          <w:tab/>
          <w:delText>20</w:delText>
        </w:r>
      </w:del>
    </w:p>
    <w:p w:rsidR="00C2731E" w:rsidRPr="002519C6" w:rsidDel="005858C7" w:rsidRDefault="0006121D">
      <w:pPr>
        <w:pStyle w:val="Sumrio1"/>
        <w:tabs>
          <w:tab w:val="left" w:pos="567"/>
        </w:tabs>
        <w:rPr>
          <w:del w:id="213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14" w:author="eric.giuliani" w:date="2017-05-22T08:16:00Z">
        <w:r w:rsidRPr="0006121D">
          <w:rPr>
            <w:rPrChange w:id="215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6.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216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Relacionamentos de Casos de Uso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06121D">
      <w:pPr>
        <w:pStyle w:val="Sumrio2"/>
        <w:tabs>
          <w:tab w:val="left" w:pos="1134"/>
        </w:tabs>
        <w:rPr>
          <w:del w:id="217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18" w:author="eric.giuliani" w:date="2017-05-22T08:16:00Z">
        <w:r w:rsidRPr="0006121D">
          <w:rPr>
            <w:rPrChange w:id="219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6.1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220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Includes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06121D">
      <w:pPr>
        <w:pStyle w:val="Sumrio2"/>
        <w:tabs>
          <w:tab w:val="left" w:pos="1134"/>
        </w:tabs>
        <w:rPr>
          <w:del w:id="221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22" w:author="eric.giuliani" w:date="2017-05-22T08:16:00Z">
        <w:r w:rsidRPr="0006121D">
          <w:rPr>
            <w:rPrChange w:id="223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6.2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224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Extends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06121D">
      <w:pPr>
        <w:pStyle w:val="Sumrio1"/>
        <w:tabs>
          <w:tab w:val="left" w:pos="567"/>
        </w:tabs>
        <w:rPr>
          <w:del w:id="225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26" w:author="eric.giuliani" w:date="2017-05-22T08:16:00Z">
        <w:r w:rsidRPr="0006121D">
          <w:rPr>
            <w:rPrChange w:id="227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7.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228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Pós-Condição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06121D">
      <w:pPr>
        <w:pStyle w:val="Sumrio1"/>
        <w:tabs>
          <w:tab w:val="left" w:pos="567"/>
        </w:tabs>
        <w:rPr>
          <w:del w:id="229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30" w:author="eric.giuliani" w:date="2017-05-22T08:16:00Z">
        <w:r w:rsidRPr="0006121D">
          <w:rPr>
            <w:rPrChange w:id="231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8.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232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Referências Externas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06121D">
      <w:pPr>
        <w:pStyle w:val="Sumrio1"/>
        <w:tabs>
          <w:tab w:val="left" w:pos="567"/>
        </w:tabs>
        <w:rPr>
          <w:del w:id="233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34" w:author="eric.giuliani" w:date="2017-05-22T08:16:00Z">
        <w:r w:rsidRPr="0006121D">
          <w:rPr>
            <w:rPrChange w:id="235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9.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236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Observações</w:delText>
        </w:r>
        <w:r w:rsidR="00C2731E" w:rsidRPr="002519C6" w:rsidDel="005858C7">
          <w:rPr>
            <w:noProof/>
            <w:webHidden/>
          </w:rPr>
          <w:tab/>
          <w:delText>21</w:delText>
        </w:r>
      </w:del>
    </w:p>
    <w:p w:rsidR="00C2731E" w:rsidRPr="002519C6" w:rsidDel="005858C7" w:rsidRDefault="0006121D">
      <w:pPr>
        <w:pStyle w:val="Sumrio1"/>
        <w:tabs>
          <w:tab w:val="left" w:pos="567"/>
        </w:tabs>
        <w:rPr>
          <w:del w:id="237" w:author="eric.giuliani" w:date="2017-05-22T08:16:00Z"/>
          <w:rFonts w:asciiTheme="minorHAnsi" w:eastAsiaTheme="minorEastAsia" w:hAnsiTheme="minorHAnsi" w:cstheme="minorBidi"/>
          <w:noProof/>
          <w:szCs w:val="22"/>
          <w:lang w:eastAsia="pt-BR"/>
        </w:rPr>
      </w:pPr>
      <w:del w:id="238" w:author="eric.giuliani" w:date="2017-05-22T08:16:00Z">
        <w:r w:rsidRPr="0006121D">
          <w:rPr>
            <w:rPrChange w:id="239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10.</w:delText>
        </w:r>
        <w:r w:rsidR="00C2731E" w:rsidRPr="002519C6" w:rsidDel="005858C7"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06121D">
          <w:rPr>
            <w:rPrChange w:id="240" w:author="eric.giuliani" w:date="2017-05-15T15:00:00Z">
              <w:rPr>
                <w:rStyle w:val="Hyperlink"/>
                <w:rFonts w:cs="Arial"/>
                <w:noProof/>
              </w:rPr>
            </w:rPrChange>
          </w:rPr>
          <w:delText>Controle de Alterações:</w:delText>
        </w:r>
        <w:r w:rsidR="00C2731E" w:rsidRPr="002519C6" w:rsidDel="005858C7">
          <w:rPr>
            <w:noProof/>
            <w:webHidden/>
          </w:rPr>
          <w:tab/>
          <w:delText>22</w:delText>
        </w:r>
      </w:del>
    </w:p>
    <w:p w:rsidR="00FE159C" w:rsidRPr="002519C6" w:rsidRDefault="0006121D" w:rsidP="00FE159C">
      <w:pPr>
        <w:tabs>
          <w:tab w:val="left" w:pos="709"/>
          <w:tab w:val="left" w:pos="9214"/>
        </w:tabs>
        <w:spacing w:line="360" w:lineRule="auto"/>
        <w:rPr>
          <w:rFonts w:cs="Tahoma"/>
          <w:color w:val="FF0000"/>
        </w:rPr>
      </w:pPr>
      <w:r w:rsidRPr="002519C6">
        <w:rPr>
          <w:rFonts w:ascii="Arial" w:hAnsi="Arial" w:cs="Arial"/>
          <w:color w:val="000000" w:themeColor="text1"/>
          <w:sz w:val="24"/>
          <w:szCs w:val="24"/>
        </w:rPr>
        <w:fldChar w:fldCharType="end"/>
      </w:r>
    </w:p>
    <w:p w:rsidR="00FE159C" w:rsidRPr="002519C6" w:rsidRDefault="00FE159C">
      <w:pPr>
        <w:widowControl/>
        <w:spacing w:after="200" w:line="276" w:lineRule="auto"/>
        <w:rPr>
          <w:rFonts w:ascii="Arial" w:hAnsi="Arial" w:cs="Arial"/>
          <w:b/>
        </w:rPr>
      </w:pPr>
      <w:r w:rsidRPr="002519C6">
        <w:rPr>
          <w:rFonts w:cs="Arial"/>
        </w:rPr>
        <w:br w:type="page"/>
      </w:r>
    </w:p>
    <w:p w:rsidR="0008138A" w:rsidRPr="002519C6" w:rsidRDefault="00AD0769" w:rsidP="00CB525C">
      <w:pPr>
        <w:pStyle w:val="Ttulo1"/>
        <w:spacing w:before="0" w:after="120" w:line="240" w:lineRule="auto"/>
        <w:ind w:left="425" w:hanging="425"/>
        <w:jc w:val="both"/>
        <w:rPr>
          <w:rFonts w:cs="Arial"/>
        </w:rPr>
      </w:pPr>
      <w:bookmarkStart w:id="241" w:name="_Toc491691386"/>
      <w:r w:rsidRPr="002519C6">
        <w:rPr>
          <w:rFonts w:cs="Arial"/>
        </w:rPr>
        <w:lastRenderedPageBreak/>
        <w:t>Objetivo</w:t>
      </w:r>
      <w:bookmarkEnd w:id="0"/>
      <w:bookmarkEnd w:id="1"/>
      <w:bookmarkEnd w:id="2"/>
      <w:bookmarkEnd w:id="3"/>
      <w:bookmarkEnd w:id="241"/>
      <w:r w:rsidR="00981386" w:rsidRPr="002519C6">
        <w:rPr>
          <w:rFonts w:cs="Arial"/>
        </w:rPr>
        <w:t xml:space="preserve"> </w:t>
      </w:r>
      <w:r w:rsidR="0006121D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"Objetivo" </w:instrText>
      </w:r>
      <w:r w:rsidR="0006121D" w:rsidRPr="002519C6">
        <w:rPr>
          <w:rFonts w:cs="Arial"/>
        </w:rPr>
        <w:fldChar w:fldCharType="end"/>
      </w:r>
    </w:p>
    <w:p w:rsidR="00F131E0" w:rsidRPr="002519C6" w:rsidRDefault="00F57FD7" w:rsidP="00CB525C">
      <w:pPr>
        <w:pStyle w:val="Corpodetexto"/>
        <w:spacing w:line="240" w:lineRule="auto"/>
        <w:ind w:left="0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Permitir realizar o cadastro, pesquisa, alteração e exportação de pesquisa dos registros migrados, importados e inseridos manualmente.</w:t>
      </w:r>
    </w:p>
    <w:p w:rsidR="001A4A64" w:rsidRPr="002519C6" w:rsidRDefault="001A4A64" w:rsidP="00B118A2">
      <w:pPr>
        <w:spacing w:line="360" w:lineRule="auto"/>
        <w:jc w:val="both"/>
        <w:rPr>
          <w:rFonts w:ascii="Arial" w:hAnsi="Arial" w:cs="Arial"/>
        </w:rPr>
      </w:pPr>
    </w:p>
    <w:p w:rsidR="0008138A" w:rsidRPr="002519C6" w:rsidRDefault="001A4A64" w:rsidP="00CB525C">
      <w:pPr>
        <w:pStyle w:val="Ttulo1"/>
        <w:tabs>
          <w:tab w:val="left" w:pos="1701"/>
        </w:tabs>
        <w:spacing w:before="0" w:after="120" w:line="240" w:lineRule="auto"/>
        <w:ind w:left="425" w:hanging="425"/>
        <w:jc w:val="both"/>
        <w:rPr>
          <w:rFonts w:cs="Arial"/>
        </w:rPr>
      </w:pPr>
      <w:bookmarkStart w:id="242" w:name="_Toc435633699"/>
      <w:bookmarkStart w:id="243" w:name="_Toc436669851"/>
      <w:bookmarkStart w:id="244" w:name="_Toc436731921"/>
      <w:bookmarkStart w:id="245" w:name="_Toc436732299"/>
      <w:bookmarkStart w:id="246" w:name="_Toc491691387"/>
      <w:r w:rsidRPr="002519C6">
        <w:rPr>
          <w:rFonts w:cs="Arial"/>
        </w:rPr>
        <w:t>Pré-Condição</w:t>
      </w:r>
      <w:bookmarkEnd w:id="242"/>
      <w:bookmarkEnd w:id="243"/>
      <w:bookmarkEnd w:id="244"/>
      <w:bookmarkEnd w:id="245"/>
      <w:bookmarkEnd w:id="246"/>
      <w:r w:rsidR="00981386" w:rsidRPr="002519C6">
        <w:rPr>
          <w:rFonts w:cs="Arial"/>
        </w:rPr>
        <w:t xml:space="preserve"> </w:t>
      </w:r>
      <w:r w:rsidR="0006121D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"Pré-Condição" </w:instrText>
      </w:r>
      <w:r w:rsidR="0006121D" w:rsidRPr="002519C6">
        <w:rPr>
          <w:rFonts w:cs="Arial"/>
        </w:rPr>
        <w:fldChar w:fldCharType="end"/>
      </w:r>
    </w:p>
    <w:p w:rsidR="001A4A64" w:rsidRPr="002519C6" w:rsidRDefault="00F57FD7" w:rsidP="00CB525C">
      <w:pPr>
        <w:pStyle w:val="Corpodetexto"/>
        <w:spacing w:line="240" w:lineRule="auto"/>
        <w:ind w:left="0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Usuário autenticado pelo CAC</w:t>
      </w:r>
    </w:p>
    <w:p w:rsidR="008B1181" w:rsidRPr="002519C6" w:rsidRDefault="008B1181" w:rsidP="00B118A2">
      <w:pPr>
        <w:spacing w:line="360" w:lineRule="auto"/>
        <w:jc w:val="both"/>
        <w:rPr>
          <w:rFonts w:ascii="Arial" w:hAnsi="Arial" w:cs="Arial"/>
        </w:rPr>
      </w:pPr>
    </w:p>
    <w:p w:rsidR="0008138A" w:rsidRPr="002519C6" w:rsidRDefault="00C36357" w:rsidP="00CB525C">
      <w:pPr>
        <w:pStyle w:val="Ttulo1"/>
        <w:spacing w:before="0" w:after="120" w:line="240" w:lineRule="auto"/>
        <w:ind w:left="425" w:hanging="425"/>
        <w:jc w:val="both"/>
        <w:rPr>
          <w:rFonts w:cs="Arial"/>
        </w:rPr>
      </w:pPr>
      <w:bookmarkStart w:id="247" w:name="_Toc435633701"/>
      <w:bookmarkStart w:id="248" w:name="_Toc436669852"/>
      <w:bookmarkStart w:id="249" w:name="_Toc436731922"/>
      <w:bookmarkStart w:id="250" w:name="_Toc436732300"/>
      <w:bookmarkStart w:id="251" w:name="_Toc491691388"/>
      <w:r w:rsidRPr="002519C6">
        <w:rPr>
          <w:rFonts w:cs="Arial"/>
        </w:rPr>
        <w:t>Atores</w:t>
      </w:r>
      <w:bookmarkEnd w:id="247"/>
      <w:bookmarkEnd w:id="248"/>
      <w:bookmarkEnd w:id="249"/>
      <w:bookmarkEnd w:id="250"/>
      <w:bookmarkEnd w:id="251"/>
      <w:r w:rsidR="00981386" w:rsidRPr="002519C6">
        <w:rPr>
          <w:rFonts w:cs="Arial"/>
        </w:rPr>
        <w:t xml:space="preserve"> </w:t>
      </w:r>
      <w:r w:rsidR="0006121D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"Atores" </w:instrText>
      </w:r>
      <w:r w:rsidR="0006121D" w:rsidRPr="002519C6">
        <w:rPr>
          <w:rFonts w:cs="Arial"/>
        </w:rPr>
        <w:fldChar w:fldCharType="end"/>
      </w:r>
    </w:p>
    <w:p w:rsidR="00F57FD7" w:rsidRPr="002519C6" w:rsidRDefault="00F87B9F" w:rsidP="00F57FD7">
      <w:pPr>
        <w:pStyle w:val="PargrafodaLista"/>
        <w:numPr>
          <w:ilvl w:val="0"/>
          <w:numId w:val="28"/>
        </w:numPr>
        <w:spacing w:after="120" w:line="240" w:lineRule="auto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 xml:space="preserve">Usuário </w:t>
      </w:r>
      <w:proofErr w:type="spellStart"/>
      <w:r w:rsidRPr="002519C6">
        <w:rPr>
          <w:rFonts w:ascii="Arial" w:hAnsi="Arial" w:cs="Arial"/>
          <w:i/>
        </w:rPr>
        <w:t>Cash</w:t>
      </w:r>
      <w:proofErr w:type="spellEnd"/>
      <w:r w:rsidRPr="002519C6">
        <w:rPr>
          <w:rFonts w:ascii="Arial" w:hAnsi="Arial" w:cs="Arial"/>
          <w:i/>
        </w:rPr>
        <w:t xml:space="preserve"> Power</w:t>
      </w:r>
    </w:p>
    <w:p w:rsidR="00F57FD7" w:rsidRPr="002519C6" w:rsidRDefault="00F57FD7" w:rsidP="00F57FD7">
      <w:pPr>
        <w:pStyle w:val="PargrafodaLista"/>
        <w:numPr>
          <w:ilvl w:val="1"/>
          <w:numId w:val="28"/>
        </w:numPr>
        <w:spacing w:after="120" w:line="240" w:lineRule="auto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Administrador</w:t>
      </w:r>
    </w:p>
    <w:p w:rsidR="00F57FD7" w:rsidRPr="002519C6" w:rsidRDefault="00F57FD7" w:rsidP="00F57FD7">
      <w:pPr>
        <w:pStyle w:val="PargrafodaLista"/>
        <w:numPr>
          <w:ilvl w:val="1"/>
          <w:numId w:val="28"/>
        </w:numPr>
        <w:spacing w:after="120" w:line="240" w:lineRule="auto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Analista DEFIS</w:t>
      </w:r>
    </w:p>
    <w:p w:rsidR="008B1181" w:rsidRPr="002519C6" w:rsidRDefault="00F57FD7" w:rsidP="00CB525C">
      <w:pPr>
        <w:pStyle w:val="PargrafodaLista"/>
        <w:numPr>
          <w:ilvl w:val="1"/>
          <w:numId w:val="28"/>
        </w:numPr>
        <w:spacing w:after="120" w:line="240" w:lineRule="auto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Analista DICAD</w:t>
      </w:r>
    </w:p>
    <w:p w:rsidR="00534FE8" w:rsidRPr="002519C6" w:rsidRDefault="00534FE8" w:rsidP="00534FE8">
      <w:pPr>
        <w:pStyle w:val="Corpodetexto"/>
        <w:spacing w:after="0" w:line="360" w:lineRule="auto"/>
        <w:ind w:left="0"/>
        <w:jc w:val="both"/>
        <w:rPr>
          <w:rFonts w:ascii="Arial" w:hAnsi="Arial" w:cs="Arial"/>
          <w:b/>
          <w:color w:val="0000FF"/>
        </w:rPr>
      </w:pPr>
    </w:p>
    <w:p w:rsidR="000319BA" w:rsidRPr="002519C6" w:rsidRDefault="000319BA" w:rsidP="00B118A2">
      <w:pPr>
        <w:pStyle w:val="Corpodetexto"/>
        <w:spacing w:after="0" w:line="360" w:lineRule="auto"/>
        <w:ind w:left="0" w:firstLine="708"/>
        <w:jc w:val="both"/>
        <w:rPr>
          <w:rFonts w:ascii="Arial" w:hAnsi="Arial" w:cs="Arial"/>
          <w:b/>
          <w:color w:val="0000FF"/>
        </w:rPr>
      </w:pPr>
      <w:r w:rsidRPr="002519C6">
        <w:rPr>
          <w:rFonts w:ascii="Arial" w:hAnsi="Arial" w:cs="Arial"/>
          <w:b/>
          <w:color w:val="0000FF"/>
        </w:rPr>
        <w:br w:type="page"/>
      </w:r>
    </w:p>
    <w:p w:rsidR="0008138A" w:rsidRPr="002519C6" w:rsidRDefault="000319BA" w:rsidP="00CB525C">
      <w:pPr>
        <w:pStyle w:val="Ttulo1"/>
        <w:widowControl/>
        <w:spacing w:before="0" w:after="120" w:line="240" w:lineRule="auto"/>
        <w:ind w:left="425" w:hanging="425"/>
        <w:jc w:val="both"/>
        <w:rPr>
          <w:rFonts w:cs="Arial"/>
        </w:rPr>
      </w:pPr>
      <w:bookmarkStart w:id="252" w:name="_Toc435633702"/>
      <w:bookmarkStart w:id="253" w:name="_Toc436669853"/>
      <w:bookmarkStart w:id="254" w:name="_Toc436731923"/>
      <w:bookmarkStart w:id="255" w:name="_Toc436732301"/>
      <w:bookmarkStart w:id="256" w:name="_Toc491691389"/>
      <w:r w:rsidRPr="002519C6">
        <w:rPr>
          <w:rFonts w:cs="Arial"/>
        </w:rPr>
        <w:lastRenderedPageBreak/>
        <w:t>Interfaces e Descrição</w:t>
      </w:r>
      <w:bookmarkEnd w:id="252"/>
      <w:bookmarkEnd w:id="253"/>
      <w:bookmarkEnd w:id="254"/>
      <w:bookmarkEnd w:id="255"/>
      <w:bookmarkEnd w:id="256"/>
      <w:r w:rsidR="0043666F" w:rsidRPr="002519C6">
        <w:rPr>
          <w:rFonts w:cs="Arial"/>
        </w:rPr>
        <w:t xml:space="preserve"> </w:t>
      </w:r>
      <w:r w:rsidR="0006121D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"Interfaces e Descrição" </w:instrText>
      </w:r>
      <w:r w:rsidR="0006121D" w:rsidRPr="002519C6">
        <w:rPr>
          <w:rFonts w:cs="Arial"/>
        </w:rPr>
        <w:fldChar w:fldCharType="end"/>
      </w:r>
    </w:p>
    <w:p w:rsidR="0008138A" w:rsidRPr="002519C6" w:rsidRDefault="00DB28E8" w:rsidP="00CB525C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rFonts w:cs="Arial"/>
        </w:rPr>
      </w:pPr>
      <w:bookmarkStart w:id="257" w:name="TS_01"/>
      <w:bookmarkStart w:id="258" w:name="_Toc491691390"/>
      <w:bookmarkEnd w:id="257"/>
      <w:r w:rsidRPr="002519C6">
        <w:rPr>
          <w:rFonts w:cs="Arial"/>
        </w:rPr>
        <w:t xml:space="preserve">Pesquisar </w:t>
      </w:r>
      <w:proofErr w:type="spellStart"/>
      <w:r w:rsidR="00F87B9F" w:rsidRPr="002519C6">
        <w:rPr>
          <w:rFonts w:cs="Arial"/>
        </w:rPr>
        <w:t>Cash</w:t>
      </w:r>
      <w:proofErr w:type="spellEnd"/>
      <w:r w:rsidR="00F87B9F" w:rsidRPr="002519C6">
        <w:rPr>
          <w:rFonts w:cs="Arial"/>
        </w:rPr>
        <w:t xml:space="preserve"> Power</w:t>
      </w:r>
      <w:ins w:id="259" w:author="eric.giuliani" w:date="2017-05-19T16:44:00Z">
        <w:r w:rsidR="00D517C6">
          <w:rPr>
            <w:rFonts w:cs="Arial"/>
          </w:rPr>
          <w:t xml:space="preserve"> - Básica</w:t>
        </w:r>
      </w:ins>
      <w:bookmarkEnd w:id="258"/>
    </w:p>
    <w:p w:rsidR="00F6188A" w:rsidRPr="002519C6" w:rsidDel="00D24435" w:rsidRDefault="00F6188A" w:rsidP="00CB525C">
      <w:pPr>
        <w:spacing w:after="120" w:line="240" w:lineRule="auto"/>
        <w:rPr>
          <w:del w:id="260" w:author="eric.giuliani" w:date="2017-08-26T15:40:00Z"/>
          <w:rFonts w:ascii="Arial" w:hAnsi="Arial" w:cs="Arial"/>
        </w:rPr>
      </w:pPr>
      <w:bookmarkStart w:id="261" w:name="_Toc436669855"/>
      <w:bookmarkStart w:id="262" w:name="_Toc436731925"/>
      <w:bookmarkStart w:id="263" w:name="_Toc436732303"/>
    </w:p>
    <w:p w:rsidR="0046785E" w:rsidRPr="002519C6" w:rsidRDefault="00322636" w:rsidP="00CB525C">
      <w:pPr>
        <w:spacing w:after="120" w:line="240" w:lineRule="auto"/>
        <w:jc w:val="center"/>
        <w:rPr>
          <w:rFonts w:ascii="Arial" w:hAnsi="Arial" w:cs="Arial"/>
        </w:rPr>
      </w:pPr>
      <w:del w:id="264" w:author="eric.giuliani" w:date="2017-05-15T14:57:00Z">
        <w:r w:rsidRPr="0006121D">
          <w:rPr>
            <w:rFonts w:ascii="Arial" w:hAnsi="Arial" w:cs="Arial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483pt;height:581.25pt">
              <v:imagedata r:id="rId8" o:title=""/>
            </v:shape>
          </w:pict>
        </w:r>
      </w:del>
      <w:del w:id="265" w:author="eric.giuliani" w:date="2017-05-19T16:40:00Z">
        <w:r w:rsidR="0006121D" w:rsidRPr="00CE6271" w:rsidDel="007A5AE5">
          <w:rPr>
            <w:rFonts w:ascii="Arial" w:hAnsi="Arial" w:cs="Arial"/>
          </w:rPr>
          <w:fldChar w:fldCharType="begin"/>
        </w:r>
        <w:r w:rsidR="0006121D" w:rsidRPr="00CE6271" w:rsidDel="007A5AE5">
          <w:rPr>
            <w:rFonts w:ascii="Arial" w:hAnsi="Arial" w:cs="Arial"/>
          </w:rPr>
          <w:fldChar w:fldCharType="end"/>
        </w:r>
      </w:del>
      <w:del w:id="266" w:author="eric.giuliani" w:date="2017-07-01T21:36:00Z">
        <w:r w:rsidR="0006121D" w:rsidRPr="004877C7" w:rsidDel="001F27B0">
          <w:rPr>
            <w:rFonts w:ascii="Arial" w:hAnsi="Arial" w:cs="Arial"/>
          </w:rPr>
          <w:fldChar w:fldCharType="begin"/>
        </w:r>
        <w:r w:rsidR="0006121D" w:rsidRPr="004877C7" w:rsidDel="001F27B0">
          <w:rPr>
            <w:rFonts w:ascii="Arial" w:hAnsi="Arial" w:cs="Arial"/>
          </w:rPr>
          <w:fldChar w:fldCharType="end"/>
        </w:r>
      </w:del>
      <w:del w:id="267" w:author="eric.giuliani" w:date="2017-07-03T11:37:00Z">
        <w:r w:rsidR="0006121D" w:rsidRPr="00CB4CA0" w:rsidDel="00C879DB">
          <w:rPr>
            <w:rFonts w:ascii="Arial" w:hAnsi="Arial" w:cs="Arial"/>
          </w:rPr>
          <w:fldChar w:fldCharType="begin"/>
        </w:r>
        <w:r w:rsidR="0006121D" w:rsidRPr="00CB4CA0" w:rsidDel="00C879DB">
          <w:rPr>
            <w:rFonts w:ascii="Arial" w:hAnsi="Arial" w:cs="Arial"/>
          </w:rPr>
          <w:fldChar w:fldCharType="end"/>
        </w:r>
      </w:del>
      <w:ins w:id="268" w:author="eric.giuliani" w:date="2017-07-03T11:37:00Z">
        <w:del w:id="269" w:author="lais.garcia" w:date="2017-07-14T14:12:00Z">
          <w:r w:rsidR="00C879DB" w:rsidRPr="008B4BE4" w:rsidDel="003456FE">
            <w:rPr>
              <w:rFonts w:ascii="Arial" w:hAnsi="Arial" w:cs="Arial"/>
            </w:rPr>
            <w:object w:dxaOrig="4279" w:dyaOrig="4320">
              <v:shape id="_x0000_i1026" type="#_x0000_t75" style="width:510pt;height:475.5pt" o:ole="">
                <v:imagedata r:id="rId9" o:title=""/>
              </v:shape>
              <o:OLEObject Type="Embed" ProgID="PBrush" ShapeID="_x0000_i1026" DrawAspect="Content" ObjectID="_1566114886" r:id="rId10"/>
            </w:object>
          </w:r>
        </w:del>
      </w:ins>
    </w:p>
    <w:p w:rsidR="0006121D" w:rsidRDefault="00D24435" w:rsidP="0006121D">
      <w:pPr>
        <w:spacing w:after="120" w:line="240" w:lineRule="auto"/>
        <w:jc w:val="center"/>
        <w:rPr>
          <w:rFonts w:ascii="Arial" w:hAnsi="Arial" w:cs="Arial"/>
        </w:rPr>
        <w:pPrChange w:id="270" w:author="eric.giuliani" w:date="2017-08-26T15:40:00Z">
          <w:pPr>
            <w:spacing w:after="120" w:line="240" w:lineRule="auto"/>
          </w:pPr>
        </w:pPrChange>
      </w:pPr>
      <w:ins w:id="271" w:author="eric.giuliani" w:date="2017-08-26T15:40:00Z">
        <w:r w:rsidRPr="00580C1C">
          <w:rPr>
            <w:rFonts w:ascii="Arial" w:hAnsi="Arial" w:cs="Arial"/>
          </w:rPr>
          <w:object w:dxaOrig="4279" w:dyaOrig="4320">
            <v:shape id="_x0000_i1027" type="#_x0000_t75" style="width:510pt;height:508.5pt" o:ole="">
              <v:imagedata r:id="rId11" o:title=""/>
            </v:shape>
            <o:OLEObject Type="Embed" ProgID="PBrush" ShapeID="_x0000_i1027" DrawAspect="Content" ObjectID="_1566114887" r:id="rId12"/>
          </w:object>
        </w:r>
      </w:ins>
      <w:ins w:id="272" w:author="lais.garcia" w:date="2017-07-14T14:12:00Z">
        <w:del w:id="273" w:author="eric.giuliani" w:date="2017-08-26T15:40:00Z">
          <w:r w:rsidR="0034775F">
            <w:rPr>
              <w:rFonts w:ascii="Arial" w:hAnsi="Arial" w:cs="Arial"/>
              <w:noProof/>
              <w:lang w:eastAsia="pt-BR"/>
              <w:rPrChange w:id="274">
                <w:rPr>
                  <w:noProof/>
                  <w:color w:val="0000FF" w:themeColor="hyperlink"/>
                  <w:u w:val="single"/>
                  <w:lang w:eastAsia="pt-BR"/>
                </w:rPr>
              </w:rPrChange>
            </w:rPr>
            <w:drawing>
              <wp:inline distT="0" distB="0" distL="0" distR="0">
                <wp:extent cx="6645910" cy="6590665"/>
                <wp:effectExtent l="19050" t="0" r="2540" b="0"/>
                <wp:docPr id="1" name="Imagem 0" descr="administrar-cash-power-pesquisar-basica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administrar-cash-power-pesquisar-basica.png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6590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:rsidR="0008138A" w:rsidRPr="002519C6" w:rsidRDefault="004138E7" w:rsidP="00CB525C">
      <w:pPr>
        <w:spacing w:after="120" w:line="240" w:lineRule="auto"/>
        <w:ind w:left="708"/>
        <w:rPr>
          <w:rFonts w:ascii="Arial" w:hAnsi="Arial" w:cs="Arial"/>
          <w:b/>
        </w:rPr>
      </w:pPr>
      <w:r w:rsidRPr="002519C6">
        <w:rPr>
          <w:rFonts w:ascii="Arial" w:hAnsi="Arial" w:cs="Arial"/>
          <w:b/>
        </w:rPr>
        <w:t>Campos de entrada</w:t>
      </w:r>
      <w:bookmarkEnd w:id="261"/>
      <w:bookmarkEnd w:id="262"/>
      <w:bookmarkEnd w:id="263"/>
      <w:r w:rsidR="00460418" w:rsidRPr="002519C6">
        <w:rPr>
          <w:rFonts w:ascii="Arial" w:hAnsi="Arial" w:cs="Arial"/>
          <w:b/>
        </w:rPr>
        <w:t xml:space="preserve">: </w:t>
      </w:r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76"/>
        <w:gridCol w:w="992"/>
        <w:gridCol w:w="1843"/>
        <w:gridCol w:w="4166"/>
        <w:tblGridChange w:id="275">
          <w:tblGrid>
            <w:gridCol w:w="1190"/>
            <w:gridCol w:w="1276"/>
            <w:gridCol w:w="992"/>
            <w:gridCol w:w="1843"/>
            <w:gridCol w:w="4166"/>
          </w:tblGrid>
        </w:tblGridChange>
      </w:tblGrid>
      <w:tr w:rsidR="004138E7" w:rsidRPr="002519C6" w:rsidTr="006547F6">
        <w:trPr>
          <w:trHeight w:val="254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4138E7" w:rsidRPr="002519C6" w:rsidRDefault="004138E7" w:rsidP="006547F6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4138E7" w:rsidRPr="002519C6" w:rsidRDefault="004138E7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Obrigatório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4138E7" w:rsidRPr="002519C6" w:rsidRDefault="004138E7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Tipo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4138E7" w:rsidRPr="002519C6" w:rsidRDefault="004138E7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 / Domínio / Tamanho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4138E7" w:rsidRPr="002519C6" w:rsidRDefault="004138E7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 xml:space="preserve">Descrição / Valores padrões / Regras de negócio / </w:t>
            </w:r>
            <w:r w:rsidR="003125BD" w:rsidRPr="002519C6">
              <w:rPr>
                <w:rFonts w:ascii="Arial" w:hAnsi="Arial" w:cs="Arial"/>
                <w:b/>
                <w:sz w:val="18"/>
                <w:szCs w:val="18"/>
              </w:rPr>
              <w:t>etc.</w:t>
            </w:r>
          </w:p>
        </w:tc>
      </w:tr>
      <w:tr w:rsidR="004138E7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38E7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Pesquisa Avançada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38E7" w:rsidRPr="002519C6" w:rsidRDefault="006B4D63" w:rsidP="00D321E7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38E7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Checkbox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38E7" w:rsidRPr="002519C6" w:rsidRDefault="004138E7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38E7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Permite realizar pesquisa avançada.</w:t>
            </w:r>
          </w:p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Quando marcado, exibe o agrupamento </w:t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lastRenderedPageBreak/>
              <w:t>"Pesquisa Avançada" e esconde "Pesquisa Básica</w:t>
            </w:r>
            <w:ins w:id="276" w:author="eric.giuliani" w:date="2017-05-12T10:55:00Z">
              <w:r w:rsidR="007B1B13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”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; quando desmarcado, faz o inverso.</w:t>
            </w:r>
          </w:p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Este item é desmarcado por padrão.</w:t>
            </w:r>
          </w:p>
        </w:tc>
      </w:tr>
      <w:tr w:rsidR="006B4D63" w:rsidRPr="002519C6" w:rsidTr="00CC0F22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6B4D63" w:rsidRPr="002519C6" w:rsidTr="006B4D63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Pesquisa Básica</w:t>
            </w:r>
          </w:p>
        </w:tc>
      </w:tr>
      <w:tr w:rsidR="006B4D6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10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3948D3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Incidência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RDefault="003948D3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3948D3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de incidência da COSIP</w:t>
            </w:r>
            <w:ins w:id="277" w:author="eric.giuliani" w:date="2017-07-01T21:36:00Z">
              <w:r w:rsidR="001F27B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278" w:author="eric.giuliani" w:date="2017-08-08T08:51:00Z">
              <w:r w:rsidR="0065609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"Artefatos%20-%20Especificacao.docx" \l "RN_195"</w:instrText>
              </w:r>
            </w:ins>
            <w:ins w:id="279" w:author="eric.giuliani" w:date="2017-07-01T21:36:00Z"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1F27B0" w:rsidRPr="001F27B0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RN_195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1F27B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948D3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Contrato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Combobox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RDefault="003948D3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Situação do contrato da instalação</w:t>
            </w:r>
          </w:p>
        </w:tc>
      </w:tr>
      <w:tr w:rsidR="006B4D6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Pessoa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Combobox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6B4D63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D63" w:rsidRPr="002519C6" w:rsidRDefault="0033000F" w:rsidP="00C372AC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de pessoa do contribuinte</w:t>
            </w:r>
            <w:r w:rsidR="00C372AC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[</w:t>
            </w:r>
            <w:r w:rsidR="0006121D">
              <w:fldChar w:fldCharType="begin"/>
            </w:r>
            <w:ins w:id="280" w:author="eric.giuliani" w:date="2017-08-08T08:51:00Z">
              <w:r w:rsidR="00656097">
                <w:instrText>HYPERLINK "Artefatos%20-%20Especificacao.docx" \l "RN_021"</w:instrText>
              </w:r>
            </w:ins>
            <w:del w:id="281" w:author="eric.giuliani" w:date="2017-07-01T21:38:00Z">
              <w:r w:rsidR="00B74E9E" w:rsidDel="001F27B0">
                <w:delInstrText>HYPERLINK "Artefatos%20-%20Especificacao.docx" \l "RN_021"</w:delInstrText>
              </w:r>
            </w:del>
            <w:r w:rsidR="0006121D">
              <w:fldChar w:fldCharType="separate"/>
            </w:r>
            <w:r w:rsidR="00C372AC"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RN_021</w:t>
            </w:r>
            <w:r w:rsidR="0006121D">
              <w:fldChar w:fldCharType="end"/>
            </w:r>
            <w:r w:rsidR="00C372AC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E62B08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D321E7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70F6" w:rsidRPr="002519C6" w:rsidRDefault="006370F6" w:rsidP="006370F6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E62B08" w:rsidRPr="002519C6" w:rsidRDefault="006370F6" w:rsidP="006370F6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6370F6" w:rsidRPr="002519C6" w:rsidRDefault="006370F6" w:rsidP="006370F6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BE6806" w:rsidRDefault="0006121D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06121D">
              <w:rPr>
                <w:rFonts w:ascii="Arial" w:hAnsi="Arial" w:cs="Arial"/>
                <w:bCs/>
                <w:color w:val="000000" w:themeColor="text1"/>
                <w:sz w:val="18"/>
                <w:szCs w:val="18"/>
                <w:rPrChange w:id="282" w:author="eric.giuliani" w:date="2017-05-26T14:40:00Z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  <w:u w:val="single"/>
                  </w:rPr>
                </w:rPrChange>
              </w:rPr>
              <w:t>CPF ou CNPJ ou RANI do contribuinte.</w:t>
            </w:r>
          </w:p>
        </w:tc>
      </w:tr>
      <w:tr w:rsidR="00E62B08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Contribuinte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RDefault="00E62B08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100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BE6806" w:rsidRDefault="0006121D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06121D">
              <w:rPr>
                <w:rFonts w:ascii="Arial" w:hAnsi="Arial" w:cs="Arial"/>
                <w:bCs/>
                <w:color w:val="000000" w:themeColor="text1"/>
                <w:sz w:val="18"/>
                <w:szCs w:val="18"/>
                <w:rPrChange w:id="283" w:author="eric.giuliani" w:date="2017-05-26T14:41:00Z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  <w:u w:val="single"/>
                  </w:rPr>
                </w:rPrChange>
              </w:rPr>
              <w:t>Nome do contribuinte.</w:t>
            </w:r>
            <w:ins w:id="284" w:author="eric.giuliani" w:date="2017-05-26T14:40:00Z"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285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 xml:space="preserve"> [</w:t>
              </w:r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286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begin"/>
              </w:r>
            </w:ins>
            <w:ins w:id="287" w:author="eric.giuliani" w:date="2017-08-08T08:51:00Z">
              <w:r w:rsidR="0065609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"Artefatos%20-%20Especificacao.docx" \l "RN_193"</w:instrText>
              </w:r>
            </w:ins>
            <w:ins w:id="288" w:author="eric.giuliani" w:date="2017-05-26T14:40:00Z"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289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separate"/>
              </w:r>
              <w:r w:rsidRPr="0006121D">
                <w:rPr>
                  <w:rStyle w:val="Hyperlink"/>
                  <w:rFonts w:ascii="Arial" w:hAnsi="Arial" w:cs="Arial"/>
                  <w:bCs/>
                  <w:sz w:val="18"/>
                  <w:szCs w:val="18"/>
                  <w:rPrChange w:id="290" w:author="eric.giuliani" w:date="2017-05-26T14:41:00Z">
                    <w:rPr>
                      <w:rStyle w:val="Hyperlink"/>
                      <w:rFonts w:ascii="Arial" w:hAnsi="Arial" w:cs="Arial"/>
                      <w:bCs/>
                    </w:rPr>
                  </w:rPrChange>
                </w:rPr>
                <w:t>RN_193</w:t>
              </w:r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291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end"/>
              </w:r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292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]</w:t>
              </w:r>
            </w:ins>
          </w:p>
        </w:tc>
      </w:tr>
      <w:tr w:rsidR="00C879DB" w:rsidRPr="002519C6" w:rsidTr="00C879DB">
        <w:tblPrEx>
          <w:tblW w:w="9467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293" w:author="eric.giuliani" w:date="2017-07-03T11:39:00Z">
            <w:tblPrEx>
              <w:tblW w:w="9467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trHeight w:val="131"/>
          <w:jc w:val="center"/>
          <w:trPrChange w:id="294" w:author="eric.giuliani" w:date="2017-07-03T11:39:00Z">
            <w:trPr>
              <w:trHeight w:val="131"/>
              <w:jc w:val="center"/>
            </w:trPr>
          </w:trPrChange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tcPrChange w:id="295" w:author="eric.giuliani" w:date="2017-07-03T11:39:00Z">
              <w:tcPr>
                <w:tcW w:w="9467" w:type="dxa"/>
                <w:gridSpan w:val="5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5F509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Logradouro</w:t>
            </w:r>
          </w:p>
        </w:tc>
      </w:tr>
      <w:tr w:rsidR="00C879DB" w:rsidRPr="002519C6" w:rsidTr="006B4D63">
        <w:trPr>
          <w:trHeight w:val="131"/>
          <w:jc w:val="center"/>
          <w:ins w:id="296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Default="00C879DB" w:rsidP="00D321E7">
            <w:pPr>
              <w:snapToGrid w:val="0"/>
              <w:spacing w:line="360" w:lineRule="auto"/>
              <w:jc w:val="both"/>
              <w:rPr>
                <w:ins w:id="297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98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299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00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01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02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03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04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[</w:t>
              </w:r>
              <w:r w:rsidR="0006121D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305" w:author="eric.giuliani" w:date="2017-08-08T08:51:00Z">
              <w:r w:rsidR="00656097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instrText>HYPERLINK "Artefatos%20-%20Especificacao.docx" \l "RN_015"</w:instrText>
              </w:r>
            </w:ins>
            <w:ins w:id="306" w:author="eric.giuliani" w:date="2017-07-03T11:39:00Z">
              <w:r w:rsidR="0006121D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separate"/>
              </w:r>
              <w:r>
                <w:rPr>
                  <w:rStyle w:val="Hyperlink"/>
                  <w:rFonts w:ascii="Arial" w:hAnsi="Arial" w:cs="Arial"/>
                  <w:sz w:val="18"/>
                  <w:szCs w:val="18"/>
                </w:rPr>
                <w:t>RN_015</w:t>
              </w:r>
              <w:r w:rsidR="0006121D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end"/>
              </w:r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]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07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08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do logradouro.</w:t>
              </w:r>
            </w:ins>
          </w:p>
        </w:tc>
      </w:tr>
      <w:tr w:rsidR="00C879DB" w:rsidRPr="002519C6" w:rsidTr="006B4D63">
        <w:trPr>
          <w:trHeight w:val="131"/>
          <w:jc w:val="center"/>
          <w:ins w:id="309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Default="00C879DB" w:rsidP="00D321E7">
            <w:pPr>
              <w:snapToGrid w:val="0"/>
              <w:spacing w:line="360" w:lineRule="auto"/>
              <w:jc w:val="both"/>
              <w:rPr>
                <w:ins w:id="310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11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Preposição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12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13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14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15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16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17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[</w:t>
              </w:r>
              <w:r w:rsidR="0006121D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318" w:author="eric.giuliani" w:date="2017-08-08T08:51:00Z">
              <w:r w:rsidR="00656097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instrText>HYPERLINK "Artefatos%20-%20Especificacao.docx" \l "RN_013"</w:instrText>
              </w:r>
            </w:ins>
            <w:ins w:id="319" w:author="eric.giuliani" w:date="2017-07-03T11:39:00Z">
              <w:r w:rsidR="0006121D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separate"/>
              </w:r>
              <w:r>
                <w:rPr>
                  <w:rStyle w:val="Hyperlink"/>
                  <w:rFonts w:ascii="Arial" w:hAnsi="Arial" w:cs="Arial"/>
                  <w:sz w:val="18"/>
                  <w:szCs w:val="18"/>
                </w:rPr>
                <w:t>RN_013</w:t>
              </w:r>
              <w:r w:rsidR="0006121D"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end"/>
              </w:r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]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20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21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Preposição do logradouro.</w:t>
              </w:r>
            </w:ins>
          </w:p>
        </w:tc>
      </w:tr>
      <w:tr w:rsidR="00C879DB" w:rsidRPr="002519C6" w:rsidTr="006B4D63">
        <w:trPr>
          <w:trHeight w:val="131"/>
          <w:jc w:val="center"/>
          <w:ins w:id="322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23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24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Título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25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26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27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28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29" w:author="eric.giuliani" w:date="2017-07-03T11:39:00Z">
              <w:r w:rsidRPr="005F509E">
                <w:rPr>
                  <w:rFonts w:ascii="Arial" w:hAnsi="Arial" w:cs="Arial"/>
                  <w:sz w:val="18"/>
                  <w:szCs w:val="18"/>
                </w:rPr>
                <w:t>[</w:t>
              </w:r>
              <w:r w:rsidR="0006121D" w:rsidRPr="005F509E">
                <w:rPr>
                  <w:rFonts w:ascii="Arial" w:hAnsi="Arial" w:cs="Arial"/>
                  <w:sz w:val="18"/>
                  <w:szCs w:val="18"/>
                </w:rPr>
                <w:fldChar w:fldCharType="begin"/>
              </w:r>
            </w:ins>
            <w:ins w:id="330" w:author="eric.giuliani" w:date="2017-08-08T08:51:00Z">
              <w:r w:rsidR="00656097">
                <w:rPr>
                  <w:rFonts w:ascii="Arial" w:hAnsi="Arial" w:cs="Arial"/>
                  <w:sz w:val="18"/>
                  <w:szCs w:val="18"/>
                </w:rPr>
                <w:instrText>HYPERLINK "Artefatos%20-%20Especificacao.docx" \l "RN_014"</w:instrText>
              </w:r>
            </w:ins>
            <w:ins w:id="331" w:author="eric.giuliani" w:date="2017-07-03T11:39:00Z">
              <w:r w:rsidR="0006121D" w:rsidRPr="005F509E">
                <w:rPr>
                  <w:rFonts w:ascii="Arial" w:hAnsi="Arial" w:cs="Arial"/>
                  <w:sz w:val="18"/>
                  <w:szCs w:val="18"/>
                </w:rPr>
                <w:fldChar w:fldCharType="separate"/>
              </w:r>
              <w:r>
                <w:rPr>
                  <w:rStyle w:val="Hyperlink"/>
                  <w:rFonts w:ascii="Arial" w:hAnsi="Arial" w:cs="Arial"/>
                  <w:sz w:val="18"/>
                  <w:szCs w:val="18"/>
                </w:rPr>
                <w:t>RN_014</w:t>
              </w:r>
              <w:r w:rsidR="0006121D" w:rsidRPr="005F509E">
                <w:rPr>
                  <w:rFonts w:ascii="Arial" w:hAnsi="Arial" w:cs="Arial"/>
                  <w:sz w:val="18"/>
                  <w:szCs w:val="18"/>
                </w:rPr>
                <w:fldChar w:fldCharType="end"/>
              </w:r>
              <w:r w:rsidRPr="005F509E">
                <w:rPr>
                  <w:rFonts w:ascii="Arial" w:hAnsi="Arial" w:cs="Arial"/>
                  <w:sz w:val="18"/>
                  <w:szCs w:val="18"/>
                </w:rPr>
                <w:t>]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32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33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Título do logradouro</w:t>
              </w:r>
            </w:ins>
          </w:p>
        </w:tc>
      </w:tr>
      <w:tr w:rsidR="00C879DB" w:rsidRPr="002519C6" w:rsidTr="006B4D63">
        <w:trPr>
          <w:trHeight w:val="131"/>
          <w:jc w:val="center"/>
          <w:ins w:id="334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35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36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37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38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39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40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41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42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120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43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44" w:author="eric.giuliani" w:date="2017-07-03T11:39:00Z">
              <w:r w:rsidRPr="005F509E">
                <w:rPr>
                  <w:rFonts w:ascii="Arial" w:hAnsi="Arial" w:cs="Arial"/>
                  <w:color w:val="000000"/>
                  <w:sz w:val="18"/>
                  <w:szCs w:val="18"/>
                </w:rPr>
                <w:t>Nome do logradouro.</w:t>
              </w:r>
            </w:ins>
          </w:p>
        </w:tc>
      </w:tr>
      <w:tr w:rsidR="00C879DB" w:rsidRPr="002519C6" w:rsidTr="006B4D63">
        <w:trPr>
          <w:trHeight w:val="131"/>
          <w:jc w:val="center"/>
          <w:ins w:id="345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46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47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Número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48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49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50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51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52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53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5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54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55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Número do logradouro</w:t>
              </w:r>
            </w:ins>
          </w:p>
        </w:tc>
      </w:tr>
      <w:tr w:rsidR="00C879DB" w:rsidRPr="002519C6" w:rsidTr="006B4D63">
        <w:trPr>
          <w:trHeight w:val="131"/>
          <w:jc w:val="center"/>
          <w:ins w:id="356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57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58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Complemento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59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60" w:author="eric.giuliani" w:date="2017-07-03T11:39:00Z">
              <w:r w:rsidRPr="005F509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61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62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63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64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80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65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66" w:author="eric.giuliani" w:date="2017-07-03T11:39:00Z">
              <w:r w:rsidRPr="005F509E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Complemento do logradouro</w:t>
              </w:r>
            </w:ins>
            <w:ins w:id="367" w:author="eric.giuliani" w:date="2017-08-28T16:22:00Z">
              <w:r w:rsidR="003C2BF7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 xml:space="preserve"> </w:t>
              </w:r>
              <w:r w:rsidR="003C2BF7" w:rsidRPr="0095267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[</w:t>
              </w:r>
              <w:r w:rsidR="0006121D" w:rsidRPr="0095267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  <w:r w:rsidR="003C2BF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"Artefatos%20-%20Especificacao.docx" \l "RN_193"</w:instrText>
              </w:r>
              <w:r w:rsidR="0006121D" w:rsidRPr="0095267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3C2BF7" w:rsidRPr="00952679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RN_193</w:t>
              </w:r>
              <w:r w:rsidR="0006121D" w:rsidRPr="0095267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3C2BF7" w:rsidRPr="0095267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C879DB" w:rsidRPr="002519C6" w:rsidTr="006B4D63">
        <w:trPr>
          <w:trHeight w:val="131"/>
          <w:jc w:val="center"/>
          <w:ins w:id="368" w:author="eric.giuliani" w:date="2017-07-03T11:3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69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70" w:author="eric.giuliani" w:date="2017-07-03T11:39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CEP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pacing w:line="360" w:lineRule="auto"/>
              <w:jc w:val="both"/>
              <w:rPr>
                <w:ins w:id="371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72" w:author="eric.giuliani" w:date="2017-07-03T11:39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73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74" w:author="eric.giuliani" w:date="2017-07-03T11:39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2519C6" w:rsidRDefault="00C879DB" w:rsidP="00D321E7">
            <w:pPr>
              <w:snapToGrid w:val="0"/>
              <w:spacing w:line="360" w:lineRule="auto"/>
              <w:jc w:val="both"/>
              <w:rPr>
                <w:ins w:id="375" w:author="eric.giuliani" w:date="2017-07-03T11:3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376" w:author="eric.giuliani" w:date="2017-07-03T11:39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99.999-999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9DB" w:rsidRPr="00CB4CA0" w:rsidRDefault="00C879DB" w:rsidP="00D321E7">
            <w:pPr>
              <w:snapToGrid w:val="0"/>
              <w:spacing w:line="360" w:lineRule="auto"/>
              <w:jc w:val="both"/>
              <w:rPr>
                <w:ins w:id="377" w:author="eric.giuliani" w:date="2017-07-03T11:3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378" w:author="eric.giuliani" w:date="2017-07-03T11:39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CEP do logradouro</w:t>
              </w:r>
            </w:ins>
          </w:p>
        </w:tc>
      </w:tr>
      <w:tr w:rsidR="00C879DB" w:rsidRPr="002519C6" w:rsidTr="00C879DB">
        <w:tblPrEx>
          <w:tblW w:w="9467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379" w:author="eric.giuliani" w:date="2017-07-03T11:40:00Z">
            <w:tblPrEx>
              <w:tblW w:w="9467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trHeight w:val="131"/>
          <w:jc w:val="center"/>
          <w:trPrChange w:id="380" w:author="eric.giuliani" w:date="2017-07-03T11:40:00Z">
            <w:trPr>
              <w:trHeight w:val="131"/>
              <w:jc w:val="center"/>
            </w:trPr>
          </w:trPrChange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tcPrChange w:id="381" w:author="eric.giuliani" w:date="2017-07-03T11:40:00Z">
              <w:tcPr>
                <w:tcW w:w="9467" w:type="dxa"/>
                <w:gridSpan w:val="5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C879DB" w:rsidRPr="002519C6" w:rsidDel="00C879DB" w:rsidRDefault="00C879DB" w:rsidP="00D321E7">
            <w:pPr>
              <w:snapToGrid w:val="0"/>
              <w:spacing w:line="360" w:lineRule="auto"/>
              <w:jc w:val="both"/>
              <w:rPr>
                <w:del w:id="382" w:author="eric.giuliani" w:date="2017-07-03T11:4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383" w:author="eric.giuliani" w:date="2017-07-03T11:39:00Z">
              <w:r w:rsidRPr="002519C6" w:rsidDel="005131D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Logradouro</w:delText>
              </w:r>
            </w:del>
          </w:p>
          <w:p w:rsidR="00C879DB" w:rsidRPr="002519C6" w:rsidDel="00C879DB" w:rsidRDefault="00C879DB" w:rsidP="00D321E7">
            <w:pPr>
              <w:spacing w:line="360" w:lineRule="auto"/>
              <w:jc w:val="both"/>
              <w:rPr>
                <w:del w:id="384" w:author="eric.giuliani" w:date="2017-07-03T11:4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385" w:author="eric.giuliani" w:date="2017-07-03T11:39:00Z">
              <w:r w:rsidRPr="002519C6" w:rsidDel="005131D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  <w:p w:rsidR="00C879DB" w:rsidRPr="002519C6" w:rsidDel="00C879DB" w:rsidRDefault="00C879DB" w:rsidP="00D321E7">
            <w:pPr>
              <w:snapToGrid w:val="0"/>
              <w:spacing w:line="360" w:lineRule="auto"/>
              <w:jc w:val="both"/>
              <w:rPr>
                <w:del w:id="386" w:author="eric.giuliani" w:date="2017-07-03T11:4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387" w:author="eric.giuliani" w:date="2017-07-03T11:39:00Z">
              <w:r w:rsidRPr="002519C6" w:rsidDel="005131D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Alfanumérico</w:delText>
              </w:r>
            </w:del>
          </w:p>
          <w:p w:rsidR="00000000" w:rsidRDefault="00C879DB">
            <w:pPr>
              <w:spacing w:line="360" w:lineRule="auto"/>
              <w:jc w:val="both"/>
              <w:rPr>
                <w:del w:id="388" w:author="eric.giuliani" w:date="2017-07-03T11:40:00Z"/>
                <w:rFonts w:ascii="Arial" w:hAnsi="Arial" w:cs="Arial"/>
                <w:color w:val="000000" w:themeColor="text1"/>
                <w:sz w:val="18"/>
                <w:szCs w:val="18"/>
              </w:rPr>
              <w:pPrChange w:id="389" w:author="eric.giuliani" w:date="2017-07-03T11:40:00Z">
                <w:pPr>
                  <w:snapToGrid w:val="0"/>
                  <w:spacing w:line="360" w:lineRule="auto"/>
                  <w:jc w:val="both"/>
                </w:pPr>
              </w:pPrChange>
            </w:pPr>
            <w:del w:id="390" w:author="eric.giuliani" w:date="2017-07-03T11:39:00Z">
              <w:r w:rsidRPr="002519C6" w:rsidDel="005131D1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120</w:delText>
              </w:r>
            </w:del>
          </w:p>
          <w:p w:rsidR="00281132" w:rsidRDefault="0006121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391" w:author="eric.giuliani" w:date="2017-07-03T11:39:00Z"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392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delText>Nome do logradouro da instalação.</w:delText>
              </w:r>
            </w:del>
          </w:p>
        </w:tc>
      </w:tr>
      <w:tr w:rsidR="006370F6" w:rsidRPr="002519C6" w:rsidTr="00CC0F22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70F6" w:rsidRPr="002519C6" w:rsidRDefault="006370F6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Classe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70F6" w:rsidRPr="002519C6" w:rsidRDefault="006370F6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70F6" w:rsidRPr="002519C6" w:rsidRDefault="006370F6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Combobox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70F6" w:rsidRPr="002519C6" w:rsidRDefault="006370F6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35A0" w:rsidRPr="002519C6" w:rsidRDefault="006370F6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Classe da instalação</w:t>
            </w:r>
            <w:ins w:id="393" w:author="Eric" w:date="2017-05-21T22:07:00Z">
              <w:r w:rsidR="00E335A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</w:ins>
            <w:ins w:id="394" w:author="Eric" w:date="2017-05-21T22:08:00Z"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395" w:author="eric.giuliani" w:date="2017-08-08T08:51:00Z">
              <w:r w:rsidR="0065609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"Artefatos%20-%20Especificacao.docx" \l "RN_011"</w:instrText>
              </w:r>
            </w:ins>
            <w:ins w:id="396" w:author="Eric" w:date="2017-05-21T22:08:00Z">
              <w:del w:id="397" w:author="eric.giuliani" w:date="2017-07-01T21:38:00Z">
                <w:r w:rsidR="00834CA4" w:rsidDel="001F27B0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 xml:space="preserve"> HYPERLINK "Artefatos%20-%20Especificacao.docx" \l "RN_011" </w:delInstrText>
                </w:r>
              </w:del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E335A0" w:rsidRPr="00834CA4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</w:ins>
            <w:ins w:id="398" w:author="Eric" w:date="2017-05-21T22:07:00Z">
              <w:r w:rsidR="00E335A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E62B08" w:rsidRPr="00530218" w:rsidTr="006B4D63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E62B08" w:rsidRPr="002519C6" w:rsidRDefault="00E62B08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E62B08" w:rsidRPr="002519C6" w:rsidDel="00D517C6" w:rsidTr="00CC0F22">
        <w:trPr>
          <w:trHeight w:val="131"/>
          <w:jc w:val="center"/>
          <w:del w:id="399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2B08" w:rsidRPr="002519C6" w:rsidDel="00D517C6" w:rsidRDefault="00E62B08" w:rsidP="00CC0F22">
            <w:pPr>
              <w:snapToGrid w:val="0"/>
              <w:spacing w:line="360" w:lineRule="auto"/>
              <w:jc w:val="both"/>
              <w:rPr>
                <w:del w:id="40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E62B08" w:rsidRPr="002519C6" w:rsidDel="00D517C6" w:rsidTr="00CC0F22">
        <w:trPr>
          <w:trHeight w:val="131"/>
          <w:jc w:val="center"/>
          <w:del w:id="401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E62B08" w:rsidRPr="002519C6" w:rsidDel="00D517C6" w:rsidRDefault="00E62B08" w:rsidP="006B4D63">
            <w:pPr>
              <w:snapToGrid w:val="0"/>
              <w:spacing w:line="360" w:lineRule="auto"/>
              <w:jc w:val="both"/>
              <w:rPr>
                <w:del w:id="40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03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Pesquisa Avançada</w:delText>
              </w:r>
            </w:del>
          </w:p>
        </w:tc>
      </w:tr>
      <w:tr w:rsidR="00C372AC" w:rsidRPr="002519C6" w:rsidDel="00D517C6" w:rsidTr="006B4D63">
        <w:trPr>
          <w:trHeight w:val="131"/>
          <w:jc w:val="center"/>
          <w:del w:id="404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72AC" w:rsidRPr="002519C6" w:rsidDel="00D517C6" w:rsidRDefault="00C372AC" w:rsidP="00D321E7">
            <w:pPr>
              <w:snapToGrid w:val="0"/>
              <w:spacing w:line="360" w:lineRule="auto"/>
              <w:jc w:val="both"/>
              <w:rPr>
                <w:del w:id="40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0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Instalação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72AC" w:rsidRPr="002519C6" w:rsidDel="00D517C6" w:rsidRDefault="00C372AC" w:rsidP="00CC0F22">
            <w:pPr>
              <w:spacing w:line="360" w:lineRule="auto"/>
              <w:jc w:val="both"/>
              <w:rPr>
                <w:del w:id="40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0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72AC" w:rsidRPr="002519C6" w:rsidDel="00D517C6" w:rsidRDefault="00C372AC" w:rsidP="00CC0F22">
            <w:pPr>
              <w:snapToGrid w:val="0"/>
              <w:spacing w:line="360" w:lineRule="auto"/>
              <w:jc w:val="both"/>
              <w:rPr>
                <w:del w:id="40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1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Alfanumérico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72AC" w:rsidRPr="002519C6" w:rsidDel="00D517C6" w:rsidRDefault="00C372AC" w:rsidP="00CC0F22">
            <w:pPr>
              <w:snapToGrid w:val="0"/>
              <w:spacing w:line="360" w:lineRule="auto"/>
              <w:jc w:val="both"/>
              <w:rPr>
                <w:del w:id="411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412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10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72AC" w:rsidRPr="002519C6" w:rsidDel="00D517C6" w:rsidRDefault="00C372AC" w:rsidP="00CC0F22">
            <w:pPr>
              <w:snapToGrid w:val="0"/>
              <w:spacing w:line="360" w:lineRule="auto"/>
              <w:jc w:val="both"/>
              <w:rPr>
                <w:del w:id="41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1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Código da instalação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15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16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17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Mês/Ano Incidência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418" w:author="eric.giuliani" w:date="2017-05-19T16:51:00Z"/>
              </w:rPr>
            </w:pPr>
            <w:del w:id="419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2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21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22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423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2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2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Mês/Ano de incidência da COSIP</w:delText>
              </w:r>
            </w:del>
          </w:p>
        </w:tc>
      </w:tr>
      <w:tr w:rsidR="00554E87" w:rsidRPr="002519C6" w:rsidDel="00D517C6" w:rsidTr="00E335A0">
        <w:trPr>
          <w:trHeight w:val="131"/>
          <w:jc w:val="center"/>
          <w:del w:id="426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Del="00D517C6" w:rsidRDefault="00554E87" w:rsidP="00E335A0">
            <w:pPr>
              <w:snapToGrid w:val="0"/>
              <w:spacing w:line="360" w:lineRule="auto"/>
              <w:jc w:val="both"/>
              <w:rPr>
                <w:del w:id="42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2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Consumo (kWh)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4E87" w:rsidRPr="002519C6" w:rsidDel="00D517C6" w:rsidRDefault="00554E87" w:rsidP="00E335A0">
            <w:pPr>
              <w:rPr>
                <w:del w:id="429" w:author="eric.giuliani" w:date="2017-05-19T16:51:00Z"/>
              </w:rPr>
            </w:pPr>
            <w:del w:id="43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Del="00D517C6" w:rsidRDefault="00554E87" w:rsidP="00E335A0">
            <w:pPr>
              <w:snapToGrid w:val="0"/>
              <w:spacing w:line="360" w:lineRule="auto"/>
              <w:jc w:val="both"/>
              <w:rPr>
                <w:del w:id="43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3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Numérico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Del="00D517C6" w:rsidRDefault="00554E87" w:rsidP="00E335A0">
            <w:pPr>
              <w:snapToGrid w:val="0"/>
              <w:spacing w:line="360" w:lineRule="auto"/>
              <w:jc w:val="both"/>
              <w:rPr>
                <w:del w:id="433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434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10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Del="00D517C6" w:rsidRDefault="00554E87" w:rsidP="00E335A0">
            <w:pPr>
              <w:snapToGrid w:val="0"/>
              <w:spacing w:line="360" w:lineRule="auto"/>
              <w:jc w:val="both"/>
              <w:rPr>
                <w:del w:id="43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3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Consumo, em kWh, no mês de referência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37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3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948D3" w:rsidRPr="002519C6" w:rsidDel="00D517C6" w:rsidTr="00E335A0">
        <w:trPr>
          <w:trHeight w:val="131"/>
          <w:jc w:val="center"/>
          <w:del w:id="439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4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41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Contrato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42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4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4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Contrato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44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4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4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4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Combobox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49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5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51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Situação do contrato [</w:delText>
              </w:r>
              <w:r w:rsidR="0006121D" w:rsidDel="00D517C6">
                <w:fldChar w:fldCharType="begin"/>
              </w:r>
              <w:r w:rsidR="008B2E4C" w:rsidDel="00D517C6">
                <w:delInstrText>HYPERLINK "Artefatos%20-%20Especificacao.docx" \l "RN_028"</w:delInstrText>
              </w:r>
              <w:r w:rsidR="0006121D" w:rsidDel="00D517C6">
                <w:fldChar w:fldCharType="separate"/>
              </w:r>
              <w:r w:rsidRPr="002519C6" w:rsidDel="00D517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RN_028</w:delText>
              </w:r>
              <w:r w:rsidR="0006121D" w:rsidDel="00D517C6">
                <w:fldChar w:fldCharType="end"/>
              </w:r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]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52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5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5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Início Vigência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455" w:author="eric.giuliani" w:date="2017-05-19T16:51:00Z"/>
              </w:rPr>
            </w:pPr>
            <w:del w:id="45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5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5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59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460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160A" w:rsidDel="00D517C6" w:rsidRDefault="003948D3">
            <w:pPr>
              <w:snapToGrid w:val="0"/>
              <w:spacing w:line="360" w:lineRule="auto"/>
              <w:jc w:val="both"/>
              <w:rPr>
                <w:del w:id="46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6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Início da vigência d</w:delText>
              </w:r>
            </w:del>
            <w:del w:id="463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del w:id="46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 xml:space="preserve"> Contrato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65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66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67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Fim Vigência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468" w:author="eric.giuliani" w:date="2017-05-19T16:51:00Z"/>
              </w:rPr>
            </w:pPr>
            <w:del w:id="469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7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71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72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473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160A" w:rsidDel="00D517C6" w:rsidRDefault="003948D3">
            <w:pPr>
              <w:snapToGrid w:val="0"/>
              <w:spacing w:line="360" w:lineRule="auto"/>
              <w:jc w:val="both"/>
              <w:rPr>
                <w:del w:id="47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7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Fim da vigência d</w:delText>
              </w:r>
            </w:del>
            <w:del w:id="476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 xml:space="preserve">a </w:delText>
              </w:r>
            </w:del>
            <w:del w:id="477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Contrato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78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7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8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Código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481" w:author="eric.giuliani" w:date="2017-05-19T16:51:00Z"/>
              </w:rPr>
            </w:pPr>
            <w:del w:id="48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8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8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Alfanumérico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85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486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8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8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8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Código do contrato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89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9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948D3" w:rsidRPr="002519C6" w:rsidDel="00D517C6" w:rsidTr="00E335A0">
        <w:trPr>
          <w:trHeight w:val="131"/>
          <w:jc w:val="center"/>
          <w:del w:id="491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9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948D3" w:rsidRPr="002519C6" w:rsidDel="00D517C6" w:rsidTr="00E335A0">
        <w:trPr>
          <w:trHeight w:val="131"/>
          <w:jc w:val="center"/>
          <w:del w:id="493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9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9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Contribuinte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496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49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49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Tipo Pessoa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pacing w:line="360" w:lineRule="auto"/>
              <w:jc w:val="both"/>
              <w:rPr>
                <w:del w:id="49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0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0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0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Combobox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03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0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0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Tipo de pessoa do contribuinte. [</w:delText>
              </w:r>
              <w:r w:rsidR="0006121D" w:rsidDel="00D517C6">
                <w:fldChar w:fldCharType="begin"/>
              </w:r>
              <w:r w:rsidR="008B2E4C" w:rsidDel="00D517C6">
                <w:delInstrText>HYPERLINK "Artefatos%20-%20Especificacao.docx" \l "RN_021"</w:delInstrText>
              </w:r>
              <w:r w:rsidR="0006121D" w:rsidDel="00D517C6">
                <w:fldChar w:fldCharType="separate"/>
              </w:r>
              <w:r w:rsidRPr="002519C6" w:rsidDel="00D517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RN_021</w:delText>
              </w:r>
              <w:r w:rsidR="0006121D" w:rsidDel="00D517C6">
                <w:fldChar w:fldCharType="end"/>
              </w:r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]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06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0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0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CPF / CNPJ / Rani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pacing w:line="360" w:lineRule="auto"/>
              <w:jc w:val="both"/>
              <w:rPr>
                <w:del w:id="50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1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1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1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Alfanumérico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13" w:author="eric.giuliani" w:date="2017-05-19T16:51:00Z"/>
                <w:rFonts w:ascii="Arial" w:hAnsi="Arial" w:cs="Arial"/>
                <w:bCs/>
                <w:sz w:val="18"/>
                <w:szCs w:val="18"/>
              </w:rPr>
            </w:pPr>
            <w:del w:id="514" w:author="eric.giuliani" w:date="2017-05-19T16:51:00Z">
              <w:r w:rsidRPr="002519C6" w:rsidDel="00D517C6">
                <w:rPr>
                  <w:rFonts w:ascii="Arial" w:hAnsi="Arial" w:cs="Arial"/>
                  <w:bCs/>
                  <w:sz w:val="18"/>
                  <w:szCs w:val="18"/>
                </w:rPr>
                <w:delText>CPF: 999.999.999-99</w:delText>
              </w:r>
            </w:del>
          </w:p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15" w:author="eric.giuliani" w:date="2017-05-19T16:51:00Z"/>
                <w:rFonts w:ascii="Arial" w:hAnsi="Arial" w:cs="Arial"/>
                <w:bCs/>
                <w:sz w:val="18"/>
                <w:szCs w:val="18"/>
              </w:rPr>
            </w:pPr>
            <w:del w:id="516" w:author="eric.giuliani" w:date="2017-05-19T16:51:00Z">
              <w:r w:rsidRPr="002519C6" w:rsidDel="00D517C6">
                <w:rPr>
                  <w:rFonts w:ascii="Arial" w:hAnsi="Arial" w:cs="Arial"/>
                  <w:bCs/>
                  <w:sz w:val="18"/>
                  <w:szCs w:val="18"/>
                </w:rPr>
                <w:delText>CNPJ: 99.999.999/9999-99</w:delText>
              </w:r>
            </w:del>
          </w:p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17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18" w:author="eric.giuliani" w:date="2017-05-19T16:51:00Z">
              <w:r w:rsidRPr="002519C6" w:rsidDel="00D517C6">
                <w:rPr>
                  <w:rFonts w:ascii="Arial" w:hAnsi="Arial" w:cs="Arial"/>
                  <w:bCs/>
                  <w:sz w:val="18"/>
                  <w:szCs w:val="18"/>
                </w:rPr>
                <w:delText>RANI: 15 dígitos sem máscara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1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2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CPF ou CNPJ ou RANI do contribuinte.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21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2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23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Nome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pacing w:line="360" w:lineRule="auto"/>
              <w:jc w:val="both"/>
              <w:rPr>
                <w:del w:id="52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2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26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27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Alfanumérico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28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29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100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3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31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Nome do contribuinte.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32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3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948D3" w:rsidRPr="002519C6" w:rsidDel="00D517C6" w:rsidTr="00E335A0">
        <w:trPr>
          <w:trHeight w:val="131"/>
          <w:jc w:val="center"/>
          <w:del w:id="534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3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948D3" w:rsidRPr="002519C6" w:rsidDel="00D517C6" w:rsidTr="00E335A0">
        <w:trPr>
          <w:trHeight w:val="131"/>
          <w:jc w:val="center"/>
          <w:del w:id="536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37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3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Cash Power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39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3948D3">
            <w:pPr>
              <w:snapToGrid w:val="0"/>
              <w:spacing w:line="360" w:lineRule="auto"/>
              <w:jc w:val="both"/>
              <w:rPr>
                <w:del w:id="540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41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Início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542" w:author="eric.giuliani" w:date="2017-05-19T16:51:00Z"/>
              </w:rPr>
            </w:pPr>
            <w:del w:id="543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4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4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46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47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79001D" w:rsidP="00E335A0">
            <w:pPr>
              <w:snapToGrid w:val="0"/>
              <w:spacing w:line="360" w:lineRule="auto"/>
              <w:jc w:val="both"/>
              <w:rPr>
                <w:del w:id="54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49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de início de Cash Power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50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5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5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Desligamento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8D3" w:rsidRPr="002519C6" w:rsidDel="00D517C6" w:rsidRDefault="003948D3" w:rsidP="00E335A0">
            <w:pPr>
              <w:rPr>
                <w:del w:id="553" w:author="eric.giuliani" w:date="2017-05-19T16:51:00Z"/>
              </w:rPr>
            </w:pPr>
            <w:del w:id="55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5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5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57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58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48D3" w:rsidRPr="002519C6" w:rsidDel="00D517C6" w:rsidRDefault="0079001D" w:rsidP="00E335A0">
            <w:pPr>
              <w:snapToGrid w:val="0"/>
              <w:spacing w:line="360" w:lineRule="auto"/>
              <w:jc w:val="both"/>
              <w:rPr>
                <w:del w:id="55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6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de desligamento do Cash Power</w:delText>
              </w:r>
            </w:del>
          </w:p>
        </w:tc>
      </w:tr>
      <w:tr w:rsidR="003948D3" w:rsidRPr="002519C6" w:rsidDel="00D517C6" w:rsidTr="00E335A0">
        <w:trPr>
          <w:trHeight w:val="131"/>
          <w:jc w:val="center"/>
          <w:del w:id="561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948D3" w:rsidRPr="002519C6" w:rsidDel="00D517C6" w:rsidRDefault="003948D3" w:rsidP="00E335A0">
            <w:pPr>
              <w:snapToGrid w:val="0"/>
              <w:spacing w:line="360" w:lineRule="auto"/>
              <w:jc w:val="both"/>
              <w:rPr>
                <w:del w:id="56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511059" w:rsidRPr="002519C6" w:rsidDel="00D517C6" w:rsidTr="00E335A0">
        <w:trPr>
          <w:trHeight w:val="131"/>
          <w:jc w:val="center"/>
          <w:del w:id="563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6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511059" w:rsidRPr="002519C6" w:rsidDel="00D517C6" w:rsidTr="00E335A0">
        <w:trPr>
          <w:trHeight w:val="131"/>
          <w:jc w:val="center"/>
          <w:del w:id="565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66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67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Logradouro [</w:delText>
              </w:r>
              <w:r w:rsidR="0006121D" w:rsidDel="00D517C6">
                <w:fldChar w:fldCharType="begin"/>
              </w:r>
              <w:r w:rsidR="008B2E4C" w:rsidDel="00D517C6">
                <w:delInstrText>HYPERLINK "Artefatos%20-%20Especificacao.docx" \l "RN_090"</w:delInstrText>
              </w:r>
              <w:r w:rsidR="0006121D" w:rsidDel="00D517C6">
                <w:fldChar w:fldCharType="separate"/>
              </w:r>
              <w:r w:rsidRPr="002519C6" w:rsidDel="00D517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RN_090</w:delText>
              </w:r>
              <w:r w:rsidR="0006121D" w:rsidDel="00D517C6">
                <w:fldChar w:fldCharType="end"/>
              </w:r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]</w:delText>
              </w:r>
            </w:del>
          </w:p>
        </w:tc>
      </w:tr>
      <w:tr w:rsidR="00511059" w:rsidRPr="002519C6" w:rsidDel="00D517C6" w:rsidTr="00E335A0">
        <w:trPr>
          <w:trHeight w:val="131"/>
          <w:jc w:val="center"/>
          <w:del w:id="568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6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511059" w:rsidRPr="002519C6" w:rsidDel="00D517C6" w:rsidTr="00E335A0">
        <w:trPr>
          <w:trHeight w:val="131"/>
          <w:jc w:val="center"/>
          <w:del w:id="570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71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72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Recarga</w:delText>
              </w:r>
            </w:del>
          </w:p>
        </w:tc>
      </w:tr>
      <w:tr w:rsidR="00511059" w:rsidRPr="002519C6" w:rsidDel="00D517C6" w:rsidTr="00E335A0">
        <w:trPr>
          <w:trHeight w:val="131"/>
          <w:jc w:val="center"/>
          <w:del w:id="573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74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75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Compra (kWh)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1059" w:rsidRPr="002519C6" w:rsidDel="00D517C6" w:rsidRDefault="00511059" w:rsidP="00E335A0">
            <w:pPr>
              <w:rPr>
                <w:del w:id="576" w:author="eric.giuliani" w:date="2017-05-19T16:51:00Z"/>
              </w:rPr>
            </w:pPr>
            <w:del w:id="577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7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79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Decimal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80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81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99999999,99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82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83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Total de energia em kWh contratado</w:delText>
              </w:r>
            </w:del>
          </w:p>
        </w:tc>
      </w:tr>
      <w:tr w:rsidR="00511059" w:rsidRPr="002519C6" w:rsidDel="00D517C6" w:rsidTr="00E335A0">
        <w:trPr>
          <w:trHeight w:val="131"/>
          <w:jc w:val="center"/>
          <w:del w:id="584" w:author="eric.giuliani" w:date="2017-05-19T16:5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85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86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Compra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1059" w:rsidRPr="002519C6" w:rsidDel="00D517C6" w:rsidRDefault="00511059" w:rsidP="00E335A0">
            <w:pPr>
              <w:rPr>
                <w:del w:id="587" w:author="eric.giuliani" w:date="2017-05-19T16:51:00Z"/>
              </w:rPr>
            </w:pPr>
            <w:del w:id="588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Não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89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90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91" w:author="eric.giuliani" w:date="2017-05-19T16:5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592" w:author="eric.giuliani" w:date="2017-05-19T16:51:00Z">
              <w:r w:rsidRPr="002519C6" w:rsidDel="00D517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93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594" w:author="eric.giuliani" w:date="2017-05-19T16:51:00Z">
              <w:r w:rsidRPr="002519C6" w:rsidDel="00D517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da compra ou da última recarga</w:delText>
              </w:r>
            </w:del>
          </w:p>
        </w:tc>
      </w:tr>
      <w:tr w:rsidR="00511059" w:rsidRPr="002519C6" w:rsidDel="00D517C6" w:rsidTr="00E335A0">
        <w:trPr>
          <w:trHeight w:val="131"/>
          <w:jc w:val="center"/>
          <w:del w:id="595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96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511059" w:rsidRPr="002519C6" w:rsidDel="00D517C6" w:rsidTr="00E335A0">
        <w:trPr>
          <w:trHeight w:val="131"/>
          <w:jc w:val="center"/>
          <w:del w:id="597" w:author="eric.giuliani" w:date="2017-05-19T16:5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1059" w:rsidRPr="002519C6" w:rsidDel="00D517C6" w:rsidRDefault="00511059" w:rsidP="00E335A0">
            <w:pPr>
              <w:snapToGrid w:val="0"/>
              <w:spacing w:line="360" w:lineRule="auto"/>
              <w:jc w:val="both"/>
              <w:rPr>
                <w:del w:id="598" w:author="eric.giuliani" w:date="2017-05-19T16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D7BB3" w:rsidRPr="002519C6" w:rsidTr="00CC0F22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7BB3" w:rsidRPr="002519C6" w:rsidRDefault="00DD7BB3" w:rsidP="00CC0F22">
            <w:pPr>
              <w:rPr>
                <w:rFonts w:ascii="Arial" w:hAnsi="Arial" w:cs="Arial"/>
                <w:sz w:val="18"/>
                <w:szCs w:val="18"/>
              </w:rPr>
            </w:pPr>
            <w:r w:rsidRPr="002519C6">
              <w:rPr>
                <w:rFonts w:ascii="Arial" w:hAnsi="Arial" w:cs="Arial"/>
                <w:sz w:val="18"/>
                <w:szCs w:val="18"/>
              </w:rPr>
              <w:t>Origem de Cadastro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Checkbox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Origem do cadastro do registro. </w:t>
            </w: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[</w:t>
            </w:r>
            <w:r w:rsidR="0006121D">
              <w:fldChar w:fldCharType="begin"/>
            </w:r>
            <w:ins w:id="599" w:author="eric.giuliani" w:date="2017-08-08T08:52:00Z">
              <w:r w:rsidR="00656097">
                <w:instrText>HYPERLINK "Artefatos%20-%20Especificacao.docx" \l "RN_012"</w:instrText>
              </w:r>
            </w:ins>
            <w:del w:id="600" w:author="eric.giuliani" w:date="2017-07-01T21:38:00Z">
              <w:r w:rsidR="00B74E9E" w:rsidDel="001F27B0">
                <w:delInstrText>HYPERLINK "Artefatos%20-%20Especificacao.docx" \l "RN_012"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sz w:val="18"/>
                <w:szCs w:val="18"/>
              </w:rPr>
              <w:t>RN_012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]</w:t>
            </w:r>
          </w:p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Default:</w:t>
            </w:r>
          </w:p>
          <w:p w:rsidR="00DD7BB3" w:rsidRPr="002519C6" w:rsidRDefault="00DD7BB3" w:rsidP="00CC0F2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01" w:author="eric.giuliani" w:date="2017-05-15T15:41:00Z">
              <w:r w:rsidRPr="002519C6" w:rsidDel="00E7047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Inclusão via a</w:delText>
              </w:r>
            </w:del>
            <w:ins w:id="602" w:author="eric.giuliani" w:date="2017-05-15T15:41:00Z">
              <w:r w:rsidR="00E7047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rquivo</w:t>
            </w:r>
          </w:p>
          <w:p w:rsidR="00DD7BB3" w:rsidRPr="002519C6" w:rsidRDefault="00DD7BB3" w:rsidP="00511059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03" w:author="eric.giuliani" w:date="2017-05-15T15:42:00Z">
              <w:r w:rsidRPr="002519C6" w:rsidDel="00E7047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Inclusão m</w:delText>
              </w:r>
            </w:del>
            <w:ins w:id="604" w:author="eric.giuliani" w:date="2017-05-15T15:42:00Z">
              <w:r w:rsidR="00E7047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anual</w:t>
            </w:r>
          </w:p>
        </w:tc>
      </w:tr>
      <w:tr w:rsidR="00DD7BB3" w:rsidRPr="002519C6" w:rsidTr="00CC0F22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D7BB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Pesquisar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880088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Realiza a pesquisa dos registros.</w:t>
            </w:r>
          </w:p>
        </w:tc>
      </w:tr>
      <w:tr w:rsidR="00DD7BB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Novo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Redireciona para a tela de inclusão. </w:t>
            </w:r>
            <w:r w:rsidR="007F41C6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[</w:t>
            </w:r>
            <w:hyperlink w:anchor="FA01" w:history="1">
              <w:r w:rsidR="007F41C6"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FA01</w:t>
              </w:r>
            </w:hyperlink>
            <w:r w:rsidR="007F41C6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  <w:p w:rsidR="00253DAF" w:rsidRPr="002519C6" w:rsidRDefault="00253DAF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Este botão não é visualizado pelo usuário Analista DICAD.</w:t>
            </w:r>
          </w:p>
        </w:tc>
      </w:tr>
      <w:tr w:rsidR="00DD7BB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Limpar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Limpa os filtros da pesquisa. [</w:t>
            </w:r>
            <w:r w:rsidR="0006121D">
              <w:fldChar w:fldCharType="begin"/>
            </w:r>
            <w:ins w:id="605" w:author="eric.giuliani" w:date="2017-08-08T08:52:00Z">
              <w:r w:rsidR="00656097">
                <w:instrText>HYPERLINK "Artefatos%20-%20Especificacao.docx" \l "RN_002"</w:instrText>
              </w:r>
            </w:ins>
            <w:del w:id="606" w:author="eric.giuliani" w:date="2017-07-01T21:38:00Z">
              <w:r w:rsidR="00B74E9E" w:rsidDel="001F27B0">
                <w:delInstrText>HYPERLINK "Artefatos%20-%20Especificacao.docx" \l "RN_002"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RN_002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DD7BB3" w:rsidRPr="002519C6" w:rsidTr="00CC0F22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D7BB3" w:rsidRPr="002519C6" w:rsidTr="006B4D63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Exportar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BB3" w:rsidRPr="002519C6" w:rsidRDefault="00DD7BB3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Exporta a pesquisa realizada.</w:t>
            </w:r>
            <w:r w:rsidR="007F41C6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[</w:t>
            </w:r>
            <w:hyperlink w:anchor="FA02" w:history="1">
              <w:r w:rsidR="007F41C6"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FA02</w:t>
              </w:r>
            </w:hyperlink>
            <w:r w:rsidR="007F41C6"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</w:tbl>
    <w:p w:rsidR="000319BA" w:rsidRPr="002519C6" w:rsidRDefault="000319BA" w:rsidP="00CB525C">
      <w:pPr>
        <w:spacing w:after="120" w:line="240" w:lineRule="auto"/>
        <w:jc w:val="both"/>
        <w:rPr>
          <w:rFonts w:ascii="Arial" w:hAnsi="Arial" w:cs="Arial"/>
        </w:rPr>
      </w:pPr>
    </w:p>
    <w:p w:rsidR="004138E7" w:rsidRPr="002519C6" w:rsidRDefault="004138E7" w:rsidP="00CB525C">
      <w:pPr>
        <w:spacing w:after="120" w:line="240" w:lineRule="auto"/>
        <w:ind w:left="708"/>
        <w:rPr>
          <w:rStyle w:val="Forte"/>
          <w:rFonts w:ascii="Arial" w:hAnsi="Arial" w:cs="Arial"/>
        </w:rPr>
      </w:pPr>
      <w:r w:rsidRPr="002519C6">
        <w:rPr>
          <w:rStyle w:val="Forte"/>
          <w:rFonts w:ascii="Arial" w:hAnsi="Arial" w:cs="Arial"/>
        </w:rPr>
        <w:t>Campos de saída</w:t>
      </w:r>
      <w:r w:rsidR="00460418" w:rsidRPr="002519C6">
        <w:rPr>
          <w:rStyle w:val="Forte"/>
          <w:rFonts w:ascii="Arial" w:hAnsi="Arial" w:cs="Arial"/>
        </w:rPr>
        <w:t xml:space="preserve">: </w:t>
      </w:r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</w:tblGrid>
      <w:tr w:rsidR="00BB6736" w:rsidRPr="002519C6" w:rsidTr="00BB6736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BB6736" w:rsidRPr="002519C6" w:rsidRDefault="00BB6736" w:rsidP="006547F6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BB6736" w:rsidRPr="002519C6" w:rsidRDefault="00BB6736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Origem Info.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BB6736" w:rsidRPr="002519C6" w:rsidRDefault="00BB6736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</w:t>
            </w:r>
            <w:ins w:id="607" w:author="eric.giuliani" w:date="2017-07-03T11:40:00Z">
              <w:r w:rsidR="00C879DB"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BB6736" w:rsidRPr="002519C6" w:rsidRDefault="00BB6736" w:rsidP="006547F6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</w:tr>
      <w:tr w:rsidR="00595BCA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C879DB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08" w:author="eric.giuliani" w:date="2017-07-03T11:41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595BCA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del w:id="609" w:author="eric.giuliani" w:date="2017-07-03T14:09:00Z">
              <w:r w:rsidRPr="002519C6" w:rsidDel="0025060F">
                <w:rPr>
                  <w:rFonts w:ascii="Arial" w:hAnsi="Arial" w:cs="Arial"/>
                  <w:bCs/>
                  <w:sz w:val="18"/>
                  <w:szCs w:val="18"/>
                </w:rPr>
                <w:delText>Tipo Pessoa</w:delText>
              </w:r>
            </w:del>
            <w:ins w:id="610" w:author="eric.giuliani" w:date="2017-07-03T14:09:00Z">
              <w:r w:rsidR="0025060F">
                <w:rPr>
                  <w:rFonts w:ascii="Arial" w:hAnsi="Arial" w:cs="Arial"/>
                  <w:bCs/>
                  <w:sz w:val="18"/>
                  <w:szCs w:val="18"/>
                </w:rPr>
                <w:t>Mês / Ano Incidência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11" w:author="eric.giuliani" w:date="2017-07-03T14:09:00Z">
              <w:r>
                <w:rPr>
                  <w:rFonts w:ascii="Arial" w:hAnsi="Arial" w:cs="Arial"/>
                  <w:bCs/>
                  <w:sz w:val="18"/>
                  <w:szCs w:val="18"/>
                </w:rPr>
                <w:t>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12" w:author="eric.giuliani" w:date="2017-07-03T14:10:00Z">
              <w:r w:rsidRPr="002519C6" w:rsidDel="0025060F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Tipo de pessoa do contribuinte [</w:delText>
              </w:r>
              <w:r w:rsidR="0006121D" w:rsidDel="0025060F">
                <w:fldChar w:fldCharType="begin"/>
              </w:r>
            </w:del>
            <w:del w:id="613" w:author="eric.giuliani" w:date="2017-07-01T21:38:00Z">
              <w:r w:rsidR="00B74E9E" w:rsidDel="001F27B0">
                <w:delInstrText>HYPERLINK "Artefatos%20-%20Especificacao.docx" \l "RN_021"</w:delInstrText>
              </w:r>
            </w:del>
            <w:del w:id="614" w:author="eric.giuliani" w:date="2017-07-03T14:10:00Z">
              <w:r w:rsidR="0006121D" w:rsidDel="0025060F">
                <w:fldChar w:fldCharType="separate"/>
              </w:r>
              <w:r w:rsidRPr="002519C6" w:rsidDel="0025060F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RN_021</w:delText>
              </w:r>
              <w:r w:rsidR="0006121D" w:rsidDel="0025060F">
                <w:fldChar w:fldCharType="end"/>
              </w:r>
              <w:r w:rsidRPr="002519C6" w:rsidDel="0025060F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]</w:delText>
              </w:r>
            </w:del>
            <w:ins w:id="615" w:author="eric.giuliani" w:date="2017-07-03T14:10:00Z">
              <w:r w:rsidR="0025060F"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Mês/Ano de incidência da COSIP</w:t>
              </w:r>
            </w:ins>
          </w:p>
        </w:tc>
      </w:tr>
      <w:tr w:rsidR="0025060F" w:rsidRPr="002519C6" w:rsidTr="00CB456D">
        <w:trPr>
          <w:jc w:val="center"/>
          <w:ins w:id="616" w:author="eric.giuliani" w:date="2017-07-03T14:09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Del="0025060F" w:rsidRDefault="0025060F" w:rsidP="00D321E7">
            <w:pPr>
              <w:snapToGrid w:val="0"/>
              <w:spacing w:line="360" w:lineRule="auto"/>
              <w:jc w:val="center"/>
              <w:rPr>
                <w:ins w:id="617" w:author="eric.giuliani" w:date="2017-07-03T14:09:00Z"/>
                <w:rFonts w:ascii="Arial" w:hAnsi="Arial" w:cs="Arial"/>
                <w:bCs/>
                <w:sz w:val="18"/>
                <w:szCs w:val="18"/>
              </w:rPr>
            </w:pPr>
            <w:ins w:id="618" w:author="eric.giuliani" w:date="2017-07-03T14:09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ins w:id="619" w:author="eric.giuliani" w:date="2017-07-03T14:09:00Z"/>
                <w:rFonts w:ascii="Arial" w:hAnsi="Arial" w:cs="Arial"/>
                <w:bCs/>
                <w:sz w:val="18"/>
                <w:szCs w:val="18"/>
              </w:rPr>
            </w:pPr>
            <w:ins w:id="620" w:author="eric.giuliani" w:date="2017-07-03T14:09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Default="0025060F" w:rsidP="00D321E7">
            <w:pPr>
              <w:snapToGrid w:val="0"/>
              <w:spacing w:line="360" w:lineRule="auto"/>
              <w:jc w:val="both"/>
              <w:rPr>
                <w:ins w:id="621" w:author="eric.giuliani" w:date="2017-07-03T14:09:00Z"/>
                <w:rFonts w:ascii="Arial" w:hAnsi="Arial" w:cs="Arial"/>
                <w:bCs/>
                <w:sz w:val="18"/>
                <w:szCs w:val="18"/>
              </w:rPr>
            </w:pPr>
            <w:ins w:id="622" w:author="eric.giuliani" w:date="2017-07-03T14:09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ins w:id="623" w:author="eric.giuliani" w:date="2017-07-03T14:0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24" w:author="eric.giuliani" w:date="2017-07-03T14:09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Situação do contrato da instalação</w:t>
              </w:r>
            </w:ins>
          </w:p>
        </w:tc>
      </w:tr>
      <w:tr w:rsidR="0025060F" w:rsidRPr="002519C6" w:rsidTr="00CB456D">
        <w:trPr>
          <w:jc w:val="center"/>
          <w:ins w:id="625" w:author="eric.giuliani" w:date="2017-07-03T14:10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ins w:id="626" w:author="eric.giuliani" w:date="2017-07-03T14:10:00Z"/>
                <w:rFonts w:ascii="Arial" w:hAnsi="Arial" w:cs="Arial"/>
                <w:bCs/>
                <w:sz w:val="18"/>
                <w:szCs w:val="18"/>
              </w:rPr>
            </w:pPr>
            <w:ins w:id="627" w:author="eric.giuliani" w:date="2017-07-03T14:10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Tipo Pessoa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ins w:id="628" w:author="eric.giuliani" w:date="2017-07-03T14:10:00Z"/>
                <w:rFonts w:ascii="Arial" w:hAnsi="Arial" w:cs="Arial"/>
                <w:bCs/>
                <w:sz w:val="18"/>
                <w:szCs w:val="18"/>
              </w:rPr>
            </w:pPr>
            <w:ins w:id="629" w:author="eric.giuliani" w:date="2017-07-03T14:10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Default="0025060F" w:rsidP="00D321E7">
            <w:pPr>
              <w:snapToGrid w:val="0"/>
              <w:spacing w:line="360" w:lineRule="auto"/>
              <w:jc w:val="both"/>
              <w:rPr>
                <w:ins w:id="630" w:author="eric.giuliani" w:date="2017-07-03T14:10:00Z"/>
                <w:rFonts w:ascii="Arial" w:hAnsi="Arial" w:cs="Arial"/>
                <w:bCs/>
                <w:sz w:val="18"/>
                <w:szCs w:val="18"/>
              </w:rPr>
            </w:pPr>
            <w:ins w:id="631" w:author="eric.giuliani" w:date="2017-07-03T14:10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ins w:id="632" w:author="eric.giuliani" w:date="2017-07-03T14:1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33" w:author="eric.giuliani" w:date="2017-07-03T14:10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de pessoa do contribuinte [</w:t>
              </w:r>
              <w:r w:rsidR="0006121D">
                <w:fldChar w:fldCharType="begin"/>
              </w:r>
            </w:ins>
            <w:ins w:id="634" w:author="eric.giuliani" w:date="2017-08-08T08:52:00Z">
              <w:r w:rsidR="00656097">
                <w:instrText>HYPERLINK "Artefatos%20-%20Especificacao.docx" \l "RN_021"</w:instrText>
              </w:r>
            </w:ins>
            <w:ins w:id="635" w:author="eric.giuliani" w:date="2017-07-03T14:10:00Z"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RN_021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25060F" w:rsidRPr="002519C6" w:rsidTr="00626B9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626B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25060F" w:rsidRPr="002519C6" w:rsidRDefault="0025060F" w:rsidP="00626B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25060F" w:rsidRPr="002519C6" w:rsidRDefault="0025060F" w:rsidP="00626B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ou CNPJ ou RANI do contribuinte</w:t>
            </w:r>
          </w:p>
        </w:tc>
      </w:tr>
      <w:tr w:rsidR="0025060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Nome Contribuinte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36" w:author="eric.giuliani" w:date="2017-07-03T11:41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contribuinte.</w:t>
            </w:r>
          </w:p>
        </w:tc>
      </w:tr>
      <w:tr w:rsidR="0025060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Logradouro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37" w:author="eric.giuliani" w:date="2017-07-03T11:41:00Z">
              <w:r>
                <w:rPr>
                  <w:rFonts w:ascii="Arial" w:hAnsi="Arial" w:cs="Arial"/>
                  <w:bCs/>
                  <w:sz w:val="18"/>
                  <w:szCs w:val="18"/>
                </w:rPr>
                <w:t>120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logradouro da instalação</w:t>
            </w:r>
            <w:ins w:id="638" w:author="eric.giuliani" w:date="2017-08-28T15:50:00Z">
              <w:r w:rsidR="006B423A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  <w:r w:rsidR="006B423A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 xml:space="preserve"> HYPERLINK "Artefatos%20-%20Especificacao.docx" \l "RN_207" </w:instrTex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6B423A" w:rsidRPr="006B423A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RN_207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6B423A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.</w:t>
            </w:r>
          </w:p>
        </w:tc>
      </w:tr>
      <w:tr w:rsidR="0025060F" w:rsidRPr="002519C6" w:rsidTr="00626B9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CEP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99.999-99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CEP do logradouro</w:t>
            </w:r>
          </w:p>
        </w:tc>
      </w:tr>
      <w:tr w:rsidR="0025060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Classe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39" w:author="eric.giuliani" w:date="2017-07-03T11:42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Classe da instalação</w:t>
            </w:r>
          </w:p>
        </w:tc>
      </w:tr>
      <w:tr w:rsidR="0025060F" w:rsidRPr="002519C6" w:rsidTr="00626B9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Cadastro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40" w:author="eric.giuliani" w:date="2017-07-03T11:42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Origem do cadastro do registro [</w:t>
            </w:r>
            <w:r w:rsidR="0006121D">
              <w:fldChar w:fldCharType="begin"/>
            </w:r>
            <w:ins w:id="641" w:author="eric.giuliani" w:date="2017-08-08T08:52:00Z">
              <w:r w:rsidR="00656097">
                <w:instrText>HYPERLINK "Artefatos%20-%20Especificacao.docx" \l "RN_012"</w:instrText>
              </w:r>
            </w:ins>
            <w:del w:id="642" w:author="eric.giuliani" w:date="2017-07-01T21:38:00Z">
              <w:r w:rsidDel="001F27B0">
                <w:delInstrText>HYPERLINK "Artefatos%20-%20Especificacao.docx" \l "RN_012"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RN_012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25060F" w:rsidRPr="002519C6" w:rsidTr="00BB6736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D321E7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5060F" w:rsidRPr="002519C6" w:rsidRDefault="0025060F" w:rsidP="00626B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Ações possíveis sobre o registro:</w:t>
            </w:r>
          </w:p>
          <w:p w:rsidR="0025060F" w:rsidRPr="002519C6" w:rsidRDefault="0025060F" w:rsidP="00626B9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  <w:u w:val="single"/>
              </w:rPr>
              <w:t>Detalhar: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t xml:space="preserve"> detalha as informações do registro [</w:t>
            </w:r>
            <w:hyperlink w:anchor="FA03" w:history="1"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FA03</w:t>
              </w:r>
            </w:hyperlink>
            <w:r w:rsidRPr="002519C6">
              <w:rPr>
                <w:rFonts w:ascii="Arial" w:hAnsi="Arial" w:cs="Arial"/>
                <w:bCs/>
                <w:sz w:val="18"/>
                <w:szCs w:val="18"/>
              </w:rPr>
              <w:t>]</w:t>
            </w:r>
          </w:p>
          <w:p w:rsidR="0025060F" w:rsidRDefault="0025060F" w:rsidP="00626B9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643" w:author="eric.giuliani" w:date="2017-08-26T15:40:00Z"/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  <w:u w:val="single"/>
              </w:rPr>
              <w:t>Editar: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t xml:space="preserve"> edita o registro [</w:t>
            </w:r>
            <w:hyperlink w:anchor="FA04" w:history="1"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FA04</w:t>
              </w:r>
            </w:hyperlink>
            <w:r w:rsidRPr="002519C6">
              <w:rPr>
                <w:rFonts w:ascii="Arial" w:hAnsi="Arial" w:cs="Arial"/>
                <w:bCs/>
                <w:sz w:val="18"/>
                <w:szCs w:val="18"/>
              </w:rPr>
              <w:t>]</w:t>
            </w:r>
          </w:p>
          <w:p w:rsidR="00D24435" w:rsidRPr="00392912" w:rsidRDefault="00D24435" w:rsidP="00D24435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644" w:author="eric.giuliani" w:date="2017-08-26T15:40:00Z"/>
                <w:rFonts w:ascii="Arial" w:hAnsi="Arial" w:cs="Arial"/>
                <w:bCs/>
                <w:sz w:val="18"/>
                <w:szCs w:val="18"/>
              </w:rPr>
            </w:pPr>
            <w:ins w:id="645" w:author="eric.giuliani" w:date="2017-08-26T15:40:00Z">
              <w:r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t>Excluir: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 xml:space="preserve"> exclui o registro [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"FA11" </w:instrTex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F22B6B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FA11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] [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"Artefatos%20-%20Especificacao.docx" \l "RN_205" </w:instrTex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509E8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RN_205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]. Esta ação só é visualizada pelo usuário Administrador.</w:t>
              </w:r>
            </w:ins>
          </w:p>
          <w:p w:rsidR="00D24435" w:rsidRPr="002519C6" w:rsidDel="00D24435" w:rsidRDefault="00D24435" w:rsidP="00626B9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del w:id="646" w:author="eric.giuliani" w:date="2017-08-26T15:41:00Z"/>
                <w:rFonts w:ascii="Arial" w:hAnsi="Arial" w:cs="Arial"/>
                <w:bCs/>
                <w:sz w:val="18"/>
                <w:szCs w:val="18"/>
              </w:rPr>
            </w:pPr>
          </w:p>
          <w:p w:rsidR="0025060F" w:rsidRPr="002519C6" w:rsidRDefault="0025060F" w:rsidP="00E155FE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647" w:author="Eric" w:date="2017-05-25T23:25:00Z">
              <w:r w:rsidRPr="00392912"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t>Histórico: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 xml:space="preserve"> 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redireciona para a tela de visualização do histórico de alterações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 xml:space="preserve"> [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"FA05" </w:instrTex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A7317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FA05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  <w:del w:id="648" w:author="Eric" w:date="2017-05-25T23:25:00Z">
              <w:r w:rsidRPr="002519C6" w:rsidDel="00B470F9"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delText>Histórico:</w:delText>
              </w:r>
              <w:r w:rsidRPr="002519C6" w:rsidDel="00B470F9">
                <w:rPr>
                  <w:rFonts w:ascii="Arial" w:hAnsi="Arial" w:cs="Arial"/>
                  <w:bCs/>
                  <w:sz w:val="18"/>
                  <w:szCs w:val="18"/>
                </w:rPr>
                <w:delText xml:space="preserve"> realiza download do arquivo de histórico de alteração do registro [</w:delText>
              </w:r>
              <w:r w:rsidR="0006121D" w:rsidRPr="0006121D" w:rsidDel="00B470F9">
                <w:fldChar w:fldCharType="begin"/>
              </w:r>
              <w:r w:rsidDel="00B470F9">
                <w:delInstrText xml:space="preserve"> HYPERLINK \l "FA05" </w:delInstrText>
              </w:r>
              <w:r w:rsidR="0006121D" w:rsidRPr="0006121D" w:rsidDel="00B470F9">
                <w:fldChar w:fldCharType="separate"/>
              </w:r>
              <w:r w:rsidRPr="002519C6" w:rsidDel="00B470F9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FA05</w:delText>
              </w:r>
              <w:r w:rsidR="0006121D" w:rsidDel="00B470F9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2519C6" w:rsidDel="00B470F9">
                <w:rPr>
                  <w:rFonts w:ascii="Arial" w:hAnsi="Arial" w:cs="Arial"/>
                  <w:bCs/>
                  <w:sz w:val="18"/>
                  <w:szCs w:val="18"/>
                </w:rPr>
                <w:delText xml:space="preserve">] - </w:delText>
              </w:r>
              <w:r w:rsidRPr="002519C6" w:rsidDel="00B470F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Este ícone não é visualizado pelo usuário Analista DICAD.</w:delText>
              </w:r>
            </w:del>
          </w:p>
        </w:tc>
      </w:tr>
    </w:tbl>
    <w:p w:rsidR="002C46E3" w:rsidRPr="002519C6" w:rsidRDefault="002C46E3" w:rsidP="007D3C57">
      <w:pPr>
        <w:spacing w:line="360" w:lineRule="auto"/>
        <w:rPr>
          <w:rFonts w:ascii="Arial" w:hAnsi="Arial" w:cs="Arial"/>
        </w:rPr>
      </w:pPr>
      <w:bookmarkStart w:id="649" w:name="_Toc435633703"/>
      <w:bookmarkStart w:id="650" w:name="_Toc436669857"/>
      <w:bookmarkStart w:id="651" w:name="_Toc436731927"/>
      <w:bookmarkStart w:id="652" w:name="_Toc436732305"/>
    </w:p>
    <w:p w:rsidR="00F57FD7" w:rsidRPr="002519C6" w:rsidRDefault="00FB7A0D" w:rsidP="00F57FD7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rFonts w:cs="Arial"/>
        </w:rPr>
      </w:pPr>
      <w:r w:rsidRPr="002519C6">
        <w:rPr>
          <w:rFonts w:cs="Arial"/>
        </w:rPr>
        <w:br w:type="page"/>
      </w:r>
      <w:bookmarkStart w:id="653" w:name="TS_02"/>
      <w:bookmarkStart w:id="654" w:name="_Toc491691391"/>
      <w:bookmarkEnd w:id="653"/>
      <w:r w:rsidR="005D749A" w:rsidRPr="002519C6">
        <w:rPr>
          <w:rFonts w:cs="Arial"/>
        </w:rPr>
        <w:lastRenderedPageBreak/>
        <w:t>Incluir</w:t>
      </w:r>
      <w:del w:id="655" w:author="eric.giuliani" w:date="2017-07-03T11:42:00Z">
        <w:r w:rsidR="005D749A" w:rsidRPr="002519C6" w:rsidDel="00D03D45">
          <w:rPr>
            <w:rFonts w:cs="Arial"/>
          </w:rPr>
          <w:delText>/Alterar</w:delText>
        </w:r>
      </w:del>
      <w:r w:rsidR="005D749A" w:rsidRPr="002519C6">
        <w:rPr>
          <w:rFonts w:cs="Arial"/>
        </w:rPr>
        <w:t xml:space="preserve"> </w:t>
      </w:r>
      <w:r w:rsidR="00F87B9F" w:rsidRPr="002519C6">
        <w:rPr>
          <w:rFonts w:cs="Arial"/>
        </w:rPr>
        <w:t>Cash Power</w:t>
      </w:r>
      <w:bookmarkEnd w:id="654"/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322636" w:rsidP="00F57FD7">
      <w:pPr>
        <w:spacing w:after="120" w:line="240" w:lineRule="auto"/>
        <w:jc w:val="center"/>
        <w:rPr>
          <w:rFonts w:ascii="Arial" w:hAnsi="Arial" w:cs="Arial"/>
          <w:i/>
        </w:rPr>
      </w:pPr>
      <w:del w:id="656" w:author="eric.giuliani" w:date="2017-05-15T14:57:00Z">
        <w:r w:rsidRPr="0006121D">
          <w:rPr>
            <w:rFonts w:ascii="Arial" w:hAnsi="Arial" w:cs="Arial"/>
            <w:i/>
          </w:rPr>
          <w:pict>
            <v:shape id="_x0000_i1028" type="#_x0000_t75" style="width:510pt;height:292.5pt">
              <v:imagedata r:id="rId14" o:title=""/>
              <o:lock v:ext="edit" aspectratio="f"/>
            </v:shape>
          </w:pict>
        </w:r>
      </w:del>
      <w:del w:id="657" w:author="eric.giuliani" w:date="2017-05-22T22:56:00Z">
        <w:r w:rsidR="0006121D" w:rsidRPr="00CE6271" w:rsidDel="002E593F">
          <w:rPr>
            <w:rFonts w:ascii="Arial" w:hAnsi="Arial" w:cs="Arial"/>
            <w:i/>
          </w:rPr>
          <w:fldChar w:fldCharType="begin"/>
        </w:r>
        <w:r w:rsidR="0006121D" w:rsidRPr="00CE6271" w:rsidDel="002E593F">
          <w:rPr>
            <w:rFonts w:ascii="Arial" w:hAnsi="Arial" w:cs="Arial"/>
            <w:i/>
          </w:rPr>
          <w:fldChar w:fldCharType="end"/>
        </w:r>
      </w:del>
      <w:del w:id="658" w:author="eric.giuliani" w:date="2017-07-03T11:43:00Z">
        <w:r w:rsidR="0006121D" w:rsidRPr="005F4BEF" w:rsidDel="00D03D45">
          <w:rPr>
            <w:rFonts w:ascii="Arial" w:hAnsi="Arial" w:cs="Arial"/>
            <w:i/>
          </w:rPr>
          <w:fldChar w:fldCharType="begin"/>
        </w:r>
        <w:r w:rsidR="0006121D" w:rsidRPr="005F4BEF" w:rsidDel="00D03D45">
          <w:rPr>
            <w:rFonts w:ascii="Arial" w:hAnsi="Arial" w:cs="Arial"/>
            <w:i/>
          </w:rPr>
          <w:fldChar w:fldCharType="end"/>
        </w:r>
      </w:del>
      <w:del w:id="659" w:author="eric.giuliani" w:date="2017-07-03T14:44:00Z">
        <w:r w:rsidR="0006121D" w:rsidRPr="008B4BE4" w:rsidDel="00114B12">
          <w:rPr>
            <w:rFonts w:ascii="Arial" w:hAnsi="Arial" w:cs="Arial"/>
            <w:i/>
          </w:rPr>
          <w:fldChar w:fldCharType="begin"/>
        </w:r>
        <w:r w:rsidR="0006121D" w:rsidRPr="008B4BE4" w:rsidDel="00114B12">
          <w:rPr>
            <w:rFonts w:ascii="Arial" w:hAnsi="Arial" w:cs="Arial"/>
            <w:i/>
          </w:rPr>
          <w:fldChar w:fldCharType="end"/>
        </w:r>
      </w:del>
      <w:del w:id="660" w:author="eric.giuliani" w:date="2017-08-26T14:29:00Z">
        <w:r w:rsidR="0006121D" w:rsidRPr="00CD2FBA" w:rsidDel="004B5B86">
          <w:rPr>
            <w:rFonts w:ascii="Arial" w:hAnsi="Arial" w:cs="Arial"/>
            <w:i/>
          </w:rPr>
          <w:fldChar w:fldCharType="begin"/>
        </w:r>
        <w:r w:rsidR="0006121D" w:rsidRPr="00CD2FBA" w:rsidDel="004B5B86">
          <w:rPr>
            <w:rFonts w:ascii="Arial" w:hAnsi="Arial" w:cs="Arial"/>
            <w:i/>
          </w:rPr>
          <w:fldChar w:fldCharType="end"/>
        </w:r>
      </w:del>
      <w:ins w:id="661" w:author="eric.giuliani" w:date="2017-08-26T14:39:00Z">
        <w:r w:rsidR="00CB1E7D" w:rsidRPr="000E1AA0">
          <w:rPr>
            <w:rFonts w:ascii="Arial" w:hAnsi="Arial" w:cs="Arial"/>
            <w:i/>
          </w:rPr>
          <w:object w:dxaOrig="4320" w:dyaOrig="2504">
            <v:shape id="_x0000_i1029" type="#_x0000_t75" style="width:510pt;height:277.5pt" o:ole="">
              <v:imagedata r:id="rId15" o:title=""/>
            </v:shape>
            <o:OLEObject Type="Embed" ProgID="PBrush" ShapeID="_x0000_i1029" DrawAspect="Content" ObjectID="_1566114888" r:id="rId16"/>
          </w:object>
        </w:r>
      </w:ins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Fonts w:ascii="Arial" w:hAnsi="Arial" w:cs="Arial"/>
          <w:b/>
        </w:rPr>
      </w:pPr>
      <w:r w:rsidRPr="002519C6">
        <w:rPr>
          <w:rFonts w:ascii="Arial" w:hAnsi="Arial" w:cs="Arial"/>
          <w:b/>
        </w:rPr>
        <w:t xml:space="preserve">Campos de entrada: </w:t>
      </w:r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76"/>
        <w:gridCol w:w="992"/>
        <w:gridCol w:w="1843"/>
        <w:gridCol w:w="4166"/>
      </w:tblGrid>
      <w:tr w:rsidR="00554E87" w:rsidRPr="002519C6" w:rsidTr="00E335A0">
        <w:trPr>
          <w:trHeight w:val="254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554E87" w:rsidRPr="002519C6" w:rsidRDefault="00554E87" w:rsidP="00E335A0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554E87" w:rsidRPr="002519C6" w:rsidRDefault="00554E87" w:rsidP="00E335A0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Obrigatório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554E87" w:rsidRPr="002519C6" w:rsidRDefault="00554E87" w:rsidP="00E335A0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Tipo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554E87" w:rsidRPr="002519C6" w:rsidRDefault="00554E87" w:rsidP="00E335A0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 / Domínio / Tamanho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554E87" w:rsidRPr="002519C6" w:rsidRDefault="00554E87" w:rsidP="00E335A0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 / Valores padrões / Regras de negócio / etc.</w:t>
            </w:r>
          </w:p>
        </w:tc>
      </w:tr>
      <w:tr w:rsidR="00554E87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10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554E87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Incidência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4E87" w:rsidRPr="002519C6" w:rsidRDefault="00554E87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de incidência da COSIP</w:t>
            </w:r>
          </w:p>
        </w:tc>
      </w:tr>
      <w:tr w:rsidR="00CB1E7D" w:rsidRPr="002519C6" w:rsidTr="00E335A0">
        <w:trPr>
          <w:trHeight w:val="131"/>
          <w:jc w:val="center"/>
          <w:ins w:id="662" w:author="eric.giuliani" w:date="2017-08-26T14:39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B1E7D" w:rsidRPr="002519C6" w:rsidRDefault="00CB1E7D" w:rsidP="00E335A0">
            <w:pPr>
              <w:snapToGrid w:val="0"/>
              <w:spacing w:line="360" w:lineRule="auto"/>
              <w:jc w:val="both"/>
              <w:rPr>
                <w:ins w:id="663" w:author="eric.giuliani" w:date="2017-08-26T14:3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64" w:author="eric.giuliani" w:date="2017-08-26T14:3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E7D" w:rsidRPr="002519C6" w:rsidRDefault="00CB1E7D" w:rsidP="00E335A0">
            <w:pPr>
              <w:rPr>
                <w:ins w:id="665" w:author="eric.giuliani" w:date="2017-08-26T14:3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66" w:author="eric.giuliani" w:date="2017-08-26T14:39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B1E7D" w:rsidRPr="002519C6" w:rsidRDefault="00CB1E7D" w:rsidP="00E335A0">
            <w:pPr>
              <w:snapToGrid w:val="0"/>
              <w:spacing w:line="360" w:lineRule="auto"/>
              <w:jc w:val="both"/>
              <w:rPr>
                <w:ins w:id="667" w:author="eric.giuliani" w:date="2017-08-26T14:3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68" w:author="eric.giuliani" w:date="2017-08-26T14:3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B1E7D" w:rsidRPr="002519C6" w:rsidRDefault="00CB1E7D" w:rsidP="00E335A0">
            <w:pPr>
              <w:snapToGrid w:val="0"/>
              <w:spacing w:line="360" w:lineRule="auto"/>
              <w:jc w:val="both"/>
              <w:rPr>
                <w:ins w:id="669" w:author="eric.giuliani" w:date="2017-08-26T14:39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B1E7D" w:rsidRPr="002519C6" w:rsidRDefault="00CB1E7D" w:rsidP="00E335A0">
            <w:pPr>
              <w:snapToGrid w:val="0"/>
              <w:spacing w:line="360" w:lineRule="auto"/>
              <w:jc w:val="both"/>
              <w:rPr>
                <w:ins w:id="670" w:author="eric.giuliani" w:date="2017-08-26T14:3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71" w:author="eric.giuliani" w:date="2017-08-26T14:3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 [</w:t>
              </w:r>
              <w:r w:rsidR="0006121D">
                <w:fldChar w:fldCharType="begin"/>
              </w:r>
              <w:r>
                <w:instrText>HYPERLINK "Artefatos%20-%20Especificacao.docx" \l "RN_011"</w:instrText>
              </w:r>
              <w:r w:rsidR="0006121D">
                <w:fldChar w:fldCharType="separate"/>
              </w:r>
              <w:r w:rsidRPr="00392912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06121D">
                <w:fldChar w:fldCharType="end"/>
              </w:r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554E87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554E87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54E87" w:rsidRPr="002519C6" w:rsidRDefault="00554E87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Contrato</w:t>
            </w:r>
          </w:p>
        </w:tc>
      </w:tr>
      <w:tr w:rsidR="00D335C6" w:rsidRPr="002519C6" w:rsidTr="00E335A0">
        <w:trPr>
          <w:trHeight w:val="131"/>
          <w:jc w:val="center"/>
          <w:ins w:id="672" w:author="eric.giuliani" w:date="2017-07-03T15:48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ins w:id="673" w:author="eric.giuliani" w:date="2017-07-03T15:4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74" w:author="eric.giuliani" w:date="2017-07-03T15:48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do 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pPr>
              <w:rPr>
                <w:ins w:id="675" w:author="eric.giuliani" w:date="2017-07-03T15:4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76" w:author="eric.giuliani" w:date="2017-07-03T15:48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ins w:id="677" w:author="eric.giuliani" w:date="2017-07-03T15:4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78" w:author="eric.giuliani" w:date="2017-07-03T15:48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ins w:id="679" w:author="eric.giuliani" w:date="2017-07-03T15:48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680" w:author="eric.giuliani" w:date="2017-07-03T15:48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ins w:id="681" w:author="eric.giuliani" w:date="2017-07-03T15:48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682" w:author="eric.giuliani" w:date="2017-07-03T15:48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Contrato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pP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Combobox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Situação do contrato [</w:t>
            </w:r>
            <w:r w:rsidR="0006121D">
              <w:fldChar w:fldCharType="begin"/>
            </w:r>
            <w:ins w:id="683" w:author="eric.giuliani" w:date="2017-08-08T08:52:00Z">
              <w:r w:rsidR="00656097">
                <w:instrText>HYPERLINK "Artefatos%20-%20Especificacao.docx" \l "RN_028"</w:instrText>
              </w:r>
            </w:ins>
            <w:del w:id="684" w:author="eric.giuliani" w:date="2017-07-01T21:38:00Z">
              <w:r w:rsidDel="001F27B0">
                <w:delInstrText>HYPERLINK "Artefatos%20-%20Especificacao.docx" \l "RN_028"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RN_028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Início Vigência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Default="00D335C6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Início da vigência d</w:t>
            </w:r>
            <w:del w:id="685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ins w:id="686" w:author="eric.giuliani" w:date="2017-05-19T14:19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Contrato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Fim Vigência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Default="00D335C6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Fim da vigência d</w:t>
            </w:r>
            <w:del w:id="687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ins w:id="688" w:author="eric.giuliani" w:date="2017-05-19T14:19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Contrato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Contribuinte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Pessoa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Combobox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de pessoa do contribuinte. [</w:t>
            </w:r>
            <w:r w:rsidR="0006121D">
              <w:fldChar w:fldCharType="begin"/>
            </w:r>
            <w:ins w:id="689" w:author="eric.giuliani" w:date="2017-08-08T08:52:00Z">
              <w:r w:rsidR="00656097">
                <w:instrText>HYPERLINK "Artefatos%20-%20Especificacao.docx" \l "RN_021"</w:instrText>
              </w:r>
            </w:ins>
            <w:del w:id="690" w:author="eric.giuliani" w:date="2017-07-01T21:38:00Z">
              <w:r w:rsidDel="001F27B0">
                <w:delInstrText>HYPERLINK "Artefatos%20-%20Especificacao.docx" \l "RN_021"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RN_021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ou CNPJ ou RANI do contribuinte.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Alfanumérico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100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contribuinte.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Cash Power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Início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Sim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início de Cash Power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Desligamento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Não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desligamento do Cash Power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Logradouro [</w:t>
            </w:r>
            <w:r w:rsidR="0006121D" w:rsidRPr="0006121D">
              <w:fldChar w:fldCharType="begin"/>
            </w:r>
            <w:ins w:id="691" w:author="eric.giuliani" w:date="2017-08-08T08:52:00Z">
              <w:r w:rsidR="00656097">
                <w:instrText>HYPERLINK "Artefatos%20-%20Especificacao.docx" \l "RN_090"</w:instrText>
              </w:r>
            </w:ins>
            <w:ins w:id="692" w:author="Eric" w:date="2017-05-21T22:52:00Z">
              <w:del w:id="693" w:author="eric.giuliani" w:date="2017-07-01T21:38:00Z">
                <w:r w:rsidDel="001F27B0">
                  <w:delInstrText>HYPERLINK "Artefatos%20-%20Especificacao.docx" \l "RN_090"</w:delInstrText>
                </w:r>
              </w:del>
            </w:ins>
            <w:del w:id="694" w:author="eric.giuliani" w:date="2017-07-01T21:38:00Z">
              <w:r w:rsidDel="001F27B0">
                <w:delInstrText xml:space="preserve"> HYPERLINK "file:///C:\\PROJETOS\\TFS\\SEFIN\\COSIP\\DEV\\Sprint%205\\Documentacao\\04_Requisitos\\Casos%20de%20Uso\\Artefatos%20-%20Especificacao.docx" \l "RN_090" </w:delInstrText>
              </w:r>
            </w:del>
            <w:r w:rsidR="0006121D" w:rsidRP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RN_090</w:t>
            </w:r>
            <w:r w:rsidR="0006121D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D335C6" w:rsidRPr="002519C6" w:rsidDel="004B5B86" w:rsidTr="00E335A0">
        <w:trPr>
          <w:trHeight w:val="131"/>
          <w:jc w:val="center"/>
          <w:del w:id="695" w:author="eric.giuliani" w:date="2017-08-26T14:3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696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Del="004B5B86" w:rsidTr="00E335A0">
        <w:trPr>
          <w:trHeight w:val="131"/>
          <w:jc w:val="center"/>
          <w:del w:id="697" w:author="eric.giuliani" w:date="2017-08-26T14:3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698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699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Recarga</w:delText>
              </w:r>
            </w:del>
          </w:p>
        </w:tc>
      </w:tr>
      <w:tr w:rsidR="00D335C6" w:rsidRPr="002519C6" w:rsidDel="004B5B86" w:rsidTr="00E335A0">
        <w:trPr>
          <w:trHeight w:val="131"/>
          <w:jc w:val="center"/>
          <w:del w:id="700" w:author="eric.giuliani" w:date="2017-08-26T14:3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01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02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Compra (kWh)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Del="004B5B86" w:rsidRDefault="00D335C6" w:rsidP="00E335A0">
            <w:pPr>
              <w:rPr>
                <w:del w:id="703" w:author="eric.giuliani" w:date="2017-08-26T14:31:00Z"/>
              </w:rPr>
            </w:pPr>
            <w:del w:id="704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Sim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05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06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Decimal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07" w:author="eric.giuliani" w:date="2017-08-26T14:3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708" w:author="eric.giuliani" w:date="2017-08-26T14:31:00Z">
              <w:r w:rsidRPr="002519C6" w:rsidDel="004B5B8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99999999,99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09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10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Total de energia em kWh contratado</w:delText>
              </w:r>
            </w:del>
          </w:p>
        </w:tc>
      </w:tr>
      <w:tr w:rsidR="00D335C6" w:rsidRPr="002519C6" w:rsidDel="004B5B86" w:rsidTr="00E335A0">
        <w:trPr>
          <w:trHeight w:val="131"/>
          <w:jc w:val="center"/>
          <w:del w:id="711" w:author="eric.giuliani" w:date="2017-08-26T14:31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12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13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Compra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Del="004B5B86" w:rsidRDefault="00D335C6" w:rsidP="00E335A0">
            <w:pPr>
              <w:rPr>
                <w:del w:id="714" w:author="eric.giuliani" w:date="2017-08-26T14:31:00Z"/>
              </w:rPr>
            </w:pPr>
            <w:del w:id="715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Sim</w:delText>
              </w:r>
            </w:del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16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17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</w:delText>
              </w:r>
            </w:del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18" w:author="eric.giuliani" w:date="2017-08-26T14:31:00Z"/>
                <w:rFonts w:ascii="Arial" w:hAnsi="Arial" w:cs="Arial"/>
                <w:color w:val="000000" w:themeColor="text1"/>
                <w:sz w:val="18"/>
                <w:szCs w:val="18"/>
              </w:rPr>
            </w:pPr>
            <w:del w:id="719" w:author="eric.giuliani" w:date="2017-08-26T14:31:00Z">
              <w:r w:rsidRPr="002519C6" w:rsidDel="004B5B8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20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721" w:author="eric.giuliani" w:date="2017-08-26T14:31:00Z">
              <w:r w:rsidRPr="002519C6" w:rsidDel="004B5B8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Data da compra ou da última recarga</w:delText>
              </w:r>
            </w:del>
          </w:p>
        </w:tc>
      </w:tr>
      <w:tr w:rsidR="00D335C6" w:rsidRPr="002519C6" w:rsidDel="004B5B86" w:rsidTr="00E335A0">
        <w:trPr>
          <w:trHeight w:val="131"/>
          <w:jc w:val="center"/>
          <w:del w:id="722" w:author="eric.giuliani" w:date="2017-08-26T14:31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335C6" w:rsidRPr="002519C6" w:rsidDel="004B5B86" w:rsidRDefault="00D335C6" w:rsidP="00E335A0">
            <w:pPr>
              <w:snapToGrid w:val="0"/>
              <w:spacing w:line="360" w:lineRule="auto"/>
              <w:jc w:val="both"/>
              <w:rPr>
                <w:del w:id="723" w:author="eric.giuliani" w:date="2017-08-26T14:3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Del="00CB1E7D" w:rsidTr="00656097">
        <w:trPr>
          <w:trHeight w:val="131"/>
          <w:jc w:val="center"/>
          <w:del w:id="724" w:author="eric.giuliani" w:date="2017-08-26T14:39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Del="00CB1E7D" w:rsidRDefault="00D335C6" w:rsidP="00E335A0">
            <w:pPr>
              <w:snapToGrid w:val="0"/>
              <w:spacing w:line="360" w:lineRule="auto"/>
              <w:jc w:val="both"/>
              <w:rPr>
                <w:del w:id="725" w:author="eric.giuliani" w:date="2017-08-26T14:39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Salvar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                                                                                                                                        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Salva o registro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Limpar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Limpa os campos [</w:t>
            </w:r>
            <w:r w:rsidR="0006121D">
              <w:fldChar w:fldCharType="begin"/>
            </w:r>
            <w:ins w:id="726" w:author="eric.giuliani" w:date="2017-08-08T08:52:00Z">
              <w:r w:rsidR="00656097">
                <w:instrText>HYPERLINK "Artefatos%20-%20Especificacao.docx" \l "RN_002"</w:instrText>
              </w:r>
            </w:ins>
            <w:del w:id="727" w:author="eric.giuliani" w:date="2017-07-01T21:38:00Z">
              <w:r w:rsidDel="001F27B0">
                <w:delInstrText>HYPERLINK "Artefatos%20-%20Especificacao.docx" \l "RN_002"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RN_002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D335C6" w:rsidRPr="002519C6" w:rsidTr="00E335A0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Voltar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Retorna à tela anterior [</w:t>
            </w:r>
            <w:r w:rsidR="0006121D">
              <w:fldChar w:fldCharType="begin"/>
            </w:r>
            <w:ins w:id="728" w:author="eric.giuliani" w:date="2017-08-08T08:52:00Z">
              <w:r w:rsidR="00656097">
                <w:instrText>HYPERLINK "Artefatos%20-%20Especificacao.docx" \l "RN_003"</w:instrText>
              </w:r>
            </w:ins>
            <w:del w:id="729" w:author="eric.giuliani" w:date="2017-07-01T21:38:00Z">
              <w:r w:rsidDel="001F27B0">
                <w:delInstrText>HYPERLINK "Artefatos%20-%20Especificacao.docx" \l "RN_003"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RN_003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</w:tbl>
    <w:p w:rsidR="00554E87" w:rsidRPr="002519C6" w:rsidRDefault="00554E87" w:rsidP="00F57FD7">
      <w:pPr>
        <w:spacing w:after="120" w:line="240" w:lineRule="auto"/>
        <w:ind w:left="708"/>
        <w:rPr>
          <w:rFonts w:ascii="Arial" w:hAnsi="Arial" w:cs="Arial"/>
          <w:b/>
        </w:rPr>
      </w:pPr>
    </w:p>
    <w:p w:rsidR="00F57FD7" w:rsidRDefault="00F57FD7" w:rsidP="00F57FD7">
      <w:pPr>
        <w:spacing w:after="120" w:line="240" w:lineRule="auto"/>
        <w:ind w:left="708"/>
        <w:rPr>
          <w:ins w:id="730" w:author="eric.giuliani" w:date="2017-07-03T11:47:00Z"/>
          <w:rStyle w:val="Forte"/>
          <w:rFonts w:ascii="Arial" w:hAnsi="Arial" w:cs="Arial"/>
        </w:rPr>
      </w:pPr>
      <w:r w:rsidRPr="002519C6">
        <w:rPr>
          <w:rStyle w:val="Forte"/>
          <w:rFonts w:ascii="Arial" w:hAnsi="Arial" w:cs="Arial"/>
        </w:rPr>
        <w:t xml:space="preserve">Campos de saída: </w:t>
      </w:r>
    </w:p>
    <w:p w:rsidR="00D03D45" w:rsidRPr="002519C6" w:rsidRDefault="00D03D45" w:rsidP="00F57FD7">
      <w:pPr>
        <w:spacing w:after="120" w:line="240" w:lineRule="auto"/>
        <w:ind w:left="708"/>
        <w:rPr>
          <w:rStyle w:val="Forte"/>
          <w:rFonts w:ascii="Arial" w:hAnsi="Arial" w:cs="Arial"/>
        </w:rPr>
      </w:pPr>
      <w:ins w:id="731" w:author="eric.giuliani" w:date="2017-07-03T11:47:00Z">
        <w:r w:rsidRPr="002519C6">
          <w:rPr>
            <w:rFonts w:ascii="Arial" w:hAnsi="Arial" w:cs="Arial"/>
          </w:rPr>
          <w:t>Não se aplica.</w:t>
        </w:r>
      </w:ins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</w:tblGrid>
      <w:tr w:rsidR="00F57FD7" w:rsidRPr="002519C6" w:rsidDel="00D03D45" w:rsidTr="00CC0F22">
        <w:trPr>
          <w:jc w:val="center"/>
          <w:del w:id="732" w:author="eric.giuliani" w:date="2017-07-03T11:4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Del="00D03D45" w:rsidRDefault="00F57FD7" w:rsidP="00CC0F2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del w:id="733" w:author="eric.giuliani" w:date="2017-07-03T11:46:00Z"/>
                <w:rFonts w:ascii="Arial" w:hAnsi="Arial" w:cs="Arial"/>
                <w:b/>
                <w:sz w:val="18"/>
                <w:szCs w:val="18"/>
              </w:rPr>
            </w:pPr>
            <w:del w:id="734" w:author="eric.giuliani" w:date="2017-07-03T11:46:00Z">
              <w:r w:rsidRPr="002519C6" w:rsidDel="00D03D45">
                <w:rPr>
                  <w:rFonts w:ascii="Arial" w:hAnsi="Arial" w:cs="Arial"/>
                  <w:b/>
                  <w:sz w:val="18"/>
                  <w:szCs w:val="18"/>
                </w:rPr>
                <w:delText>Campo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Del="00D03D45" w:rsidRDefault="00F57FD7" w:rsidP="00CC0F22">
            <w:pPr>
              <w:snapToGrid w:val="0"/>
              <w:spacing w:before="120" w:after="120" w:line="240" w:lineRule="auto"/>
              <w:jc w:val="center"/>
              <w:rPr>
                <w:del w:id="735" w:author="eric.giuliani" w:date="2017-07-03T11:46:00Z"/>
                <w:rFonts w:ascii="Arial" w:hAnsi="Arial" w:cs="Arial"/>
                <w:b/>
                <w:sz w:val="18"/>
                <w:szCs w:val="18"/>
              </w:rPr>
            </w:pPr>
            <w:del w:id="736" w:author="eric.giuliani" w:date="2017-07-03T11:46:00Z">
              <w:r w:rsidRPr="002519C6" w:rsidDel="00D03D45">
                <w:rPr>
                  <w:rFonts w:ascii="Arial" w:hAnsi="Arial" w:cs="Arial"/>
                  <w:b/>
                  <w:sz w:val="18"/>
                  <w:szCs w:val="18"/>
                </w:rPr>
                <w:delText>Origem Info.</w:delText>
              </w:r>
            </w:del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Del="00D03D45" w:rsidRDefault="00F57FD7" w:rsidP="00CC0F22">
            <w:pPr>
              <w:snapToGrid w:val="0"/>
              <w:spacing w:before="120" w:after="120" w:line="240" w:lineRule="auto"/>
              <w:jc w:val="center"/>
              <w:rPr>
                <w:del w:id="737" w:author="eric.giuliani" w:date="2017-07-03T11:46:00Z"/>
                <w:rFonts w:ascii="Arial" w:hAnsi="Arial" w:cs="Arial"/>
                <w:b/>
                <w:sz w:val="18"/>
                <w:szCs w:val="18"/>
              </w:rPr>
            </w:pPr>
            <w:del w:id="738" w:author="eric.giuliani" w:date="2017-07-03T11:46:00Z">
              <w:r w:rsidRPr="002519C6" w:rsidDel="00D03D45">
                <w:rPr>
                  <w:rFonts w:ascii="Arial" w:hAnsi="Arial" w:cs="Arial"/>
                  <w:b/>
                  <w:sz w:val="18"/>
                  <w:szCs w:val="18"/>
                </w:rPr>
                <w:delText>Máscara</w:delText>
              </w:r>
            </w:del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Del="00D03D45" w:rsidRDefault="00F57FD7" w:rsidP="00CC0F22">
            <w:pPr>
              <w:snapToGrid w:val="0"/>
              <w:spacing w:before="120" w:after="120" w:line="240" w:lineRule="auto"/>
              <w:jc w:val="center"/>
              <w:rPr>
                <w:del w:id="739" w:author="eric.giuliani" w:date="2017-07-03T11:46:00Z"/>
                <w:rFonts w:ascii="Arial" w:hAnsi="Arial" w:cs="Arial"/>
                <w:b/>
                <w:sz w:val="18"/>
                <w:szCs w:val="18"/>
              </w:rPr>
            </w:pPr>
            <w:del w:id="740" w:author="eric.giuliani" w:date="2017-07-03T11:46:00Z">
              <w:r w:rsidRPr="002519C6" w:rsidDel="00D03D45">
                <w:rPr>
                  <w:rFonts w:ascii="Arial" w:hAnsi="Arial" w:cs="Arial"/>
                  <w:b/>
                  <w:sz w:val="18"/>
                  <w:szCs w:val="18"/>
                </w:rPr>
                <w:delText>Descrição</w:delText>
              </w:r>
            </w:del>
          </w:p>
        </w:tc>
      </w:tr>
      <w:tr w:rsidR="002E593F" w:rsidRPr="002519C6" w:rsidDel="00D03D45" w:rsidTr="004F76E0">
        <w:trPr>
          <w:jc w:val="center"/>
          <w:del w:id="741" w:author="eric.giuliani" w:date="2017-07-03T11:4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742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43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Data de Inclusão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744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45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Base de Dados</w:delText>
              </w:r>
            </w:del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746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47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748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49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Data em que o registro foi incluído na base de dados</w:delText>
              </w:r>
            </w:del>
          </w:p>
        </w:tc>
      </w:tr>
      <w:tr w:rsidR="002E593F" w:rsidRPr="002519C6" w:rsidDel="00D03D45" w:rsidTr="004F76E0">
        <w:trPr>
          <w:jc w:val="center"/>
          <w:del w:id="750" w:author="eric.giuliani" w:date="2017-07-03T11:4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751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52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Data de Alteração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753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54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Base de Dados</w:delText>
              </w:r>
            </w:del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755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56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593F" w:rsidRPr="002519C6" w:rsidDel="00D03D45" w:rsidRDefault="002E593F" w:rsidP="004F76E0">
            <w:pPr>
              <w:snapToGrid w:val="0"/>
              <w:spacing w:line="360" w:lineRule="auto"/>
              <w:jc w:val="both"/>
              <w:rPr>
                <w:del w:id="757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58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Data em que o registro foi alterado na base de dados</w:delText>
              </w:r>
            </w:del>
          </w:p>
        </w:tc>
      </w:tr>
      <w:tr w:rsidR="002E593F" w:rsidRPr="002519C6" w:rsidDel="00D03D45" w:rsidTr="004F76E0">
        <w:trPr>
          <w:jc w:val="center"/>
          <w:del w:id="759" w:author="eric.giuliani" w:date="2017-07-03T11:4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760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61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Origem de Cadastro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762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63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Base de Dados</w:delText>
              </w:r>
            </w:del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764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765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66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Origem do cadastro do registro</w:delText>
              </w:r>
            </w:del>
          </w:p>
        </w:tc>
      </w:tr>
      <w:tr w:rsidR="002E593F" w:rsidRPr="002519C6" w:rsidDel="00D03D45" w:rsidTr="004F76E0">
        <w:trPr>
          <w:jc w:val="center"/>
          <w:del w:id="767" w:author="eric.giuliani" w:date="2017-07-03T11:4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055F" w:rsidDel="00D03D45" w:rsidRDefault="002E593F">
            <w:pPr>
              <w:snapToGrid w:val="0"/>
              <w:spacing w:line="360" w:lineRule="auto"/>
              <w:jc w:val="center"/>
              <w:rPr>
                <w:del w:id="768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69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Versão</w:delText>
              </w:r>
            </w:del>
            <w:del w:id="770" w:author="eric.giuliani" w:date="2017-05-22T22:57:00Z">
              <w:r w:rsidRPr="002519C6" w:rsidDel="002E593F">
                <w:rPr>
                  <w:rFonts w:ascii="Arial" w:hAnsi="Arial" w:cs="Arial"/>
                  <w:bCs/>
                  <w:sz w:val="18"/>
                  <w:szCs w:val="18"/>
                </w:rPr>
                <w:delText xml:space="preserve"> do Registro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center"/>
              <w:rPr>
                <w:del w:id="771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72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Base de Dados</w:delText>
              </w:r>
            </w:del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593F" w:rsidRPr="002519C6" w:rsidDel="00D03D45" w:rsidRDefault="002E593F" w:rsidP="00CC0F22">
            <w:pPr>
              <w:snapToGrid w:val="0"/>
              <w:spacing w:line="360" w:lineRule="auto"/>
              <w:jc w:val="both"/>
              <w:rPr>
                <w:del w:id="773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593F" w:rsidRPr="002519C6" w:rsidDel="00D03D45" w:rsidRDefault="002E593F" w:rsidP="004F76E0">
            <w:pPr>
              <w:snapToGrid w:val="0"/>
              <w:spacing w:line="360" w:lineRule="auto"/>
              <w:jc w:val="both"/>
              <w:rPr>
                <w:del w:id="774" w:author="eric.giuliani" w:date="2017-07-03T11:46:00Z"/>
                <w:rFonts w:ascii="Arial" w:hAnsi="Arial" w:cs="Arial"/>
                <w:bCs/>
                <w:sz w:val="18"/>
                <w:szCs w:val="18"/>
              </w:rPr>
            </w:pPr>
            <w:del w:id="775" w:author="eric.giuliani" w:date="2017-07-03T11:46:00Z">
              <w:r w:rsidRPr="002519C6" w:rsidDel="00D03D45">
                <w:rPr>
                  <w:rFonts w:ascii="Arial" w:hAnsi="Arial" w:cs="Arial"/>
                  <w:bCs/>
                  <w:sz w:val="18"/>
                  <w:szCs w:val="18"/>
                </w:rPr>
                <w:delText>Versão atual do registro, decorrente ao histórico de alterações</w:delText>
              </w:r>
            </w:del>
          </w:p>
        </w:tc>
      </w:tr>
    </w:tbl>
    <w:p w:rsidR="00F57FD7" w:rsidRPr="002519C6" w:rsidRDefault="00F57FD7" w:rsidP="00F57FD7">
      <w:pPr>
        <w:spacing w:line="360" w:lineRule="auto"/>
        <w:rPr>
          <w:rFonts w:ascii="Arial" w:hAnsi="Arial" w:cs="Arial"/>
        </w:rPr>
      </w:pPr>
    </w:p>
    <w:p w:rsidR="00F57FD7" w:rsidRDefault="00F57FD7" w:rsidP="00F57FD7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ins w:id="776" w:author="eric.giuliani" w:date="2017-05-12T14:26:00Z"/>
          <w:rFonts w:cs="Arial"/>
        </w:rPr>
      </w:pPr>
      <w:r w:rsidRPr="002519C6">
        <w:rPr>
          <w:rFonts w:cs="Arial"/>
        </w:rPr>
        <w:br w:type="page"/>
      </w:r>
      <w:bookmarkStart w:id="777" w:name="TS_03"/>
      <w:bookmarkStart w:id="778" w:name="_Toc491691392"/>
      <w:bookmarkEnd w:id="777"/>
      <w:r w:rsidR="00602ABC" w:rsidRPr="002519C6">
        <w:rPr>
          <w:rFonts w:cs="Arial"/>
        </w:rPr>
        <w:lastRenderedPageBreak/>
        <w:t xml:space="preserve">Detalhar </w:t>
      </w:r>
      <w:r w:rsidR="00F87B9F" w:rsidRPr="002519C6">
        <w:rPr>
          <w:rFonts w:cs="Arial"/>
        </w:rPr>
        <w:t>Cash Power</w:t>
      </w:r>
      <w:bookmarkEnd w:id="778"/>
    </w:p>
    <w:p w:rsidR="00000000" w:rsidRDefault="0034775F">
      <w:pPr>
        <w:pStyle w:val="Corpodetexto"/>
        <w:pPrChange w:id="779" w:author="eric.giuliani" w:date="2017-05-12T14:26:00Z">
          <w:pPr>
            <w:pStyle w:val="Ttulo2"/>
            <w:numPr>
              <w:ilvl w:val="0"/>
              <w:numId w:val="18"/>
            </w:numPr>
            <w:spacing w:before="0" w:after="120"/>
            <w:ind w:left="1276" w:hanging="850"/>
            <w:jc w:val="both"/>
          </w:pPr>
        </w:pPrChange>
      </w:pPr>
    </w:p>
    <w:p w:rsidR="00000000" w:rsidRDefault="001A5330">
      <w:pPr>
        <w:spacing w:after="120" w:line="240" w:lineRule="auto"/>
        <w:jc w:val="center"/>
        <w:rPr>
          <w:del w:id="780" w:author="eric.giuliani" w:date="2017-05-12T13:36:00Z"/>
          <w:rFonts w:ascii="Arial" w:hAnsi="Arial" w:cs="Arial"/>
        </w:rPr>
        <w:pPrChange w:id="781" w:author="eric.giuliani" w:date="2017-05-12T13:36:00Z">
          <w:pPr>
            <w:spacing w:after="120" w:line="240" w:lineRule="auto"/>
          </w:pPr>
        </w:pPrChange>
      </w:pPr>
      <w:ins w:id="782" w:author="eric.giuliani" w:date="2017-08-26T14:34:00Z">
        <w:r w:rsidRPr="000E1AA0">
          <w:rPr>
            <w:rFonts w:ascii="Arial" w:hAnsi="Arial" w:cs="Arial"/>
          </w:rPr>
          <w:object w:dxaOrig="8100" w:dyaOrig="14385">
            <v:shape id="_x0000_i1030" type="#_x0000_t75" style="width:351pt;height:623.25pt" o:ole="">
              <v:imagedata r:id="rId17" o:title=""/>
            </v:shape>
            <o:OLEObject Type="Embed" ProgID="PBrush" ShapeID="_x0000_i1030" DrawAspect="Content" ObjectID="_1566114889" r:id="rId18"/>
          </w:object>
        </w:r>
      </w:ins>
      <w:del w:id="783" w:author="eric.giuliani" w:date="2017-08-26T14:34:00Z">
        <w:r w:rsidR="0006121D" w:rsidRPr="00CD2FBA" w:rsidDel="001A5330">
          <w:rPr>
            <w:rFonts w:ascii="Arial" w:hAnsi="Arial" w:cs="Arial"/>
          </w:rPr>
          <w:fldChar w:fldCharType="begin"/>
        </w:r>
        <w:r w:rsidR="0006121D" w:rsidRPr="00CD2FBA" w:rsidDel="001A5330">
          <w:rPr>
            <w:rFonts w:ascii="Arial" w:hAnsi="Arial" w:cs="Arial"/>
          </w:rPr>
          <w:fldChar w:fldCharType="end"/>
        </w:r>
      </w:del>
      <w:del w:id="784" w:author="eric.giuliani" w:date="2017-07-03T14:54:00Z">
        <w:r w:rsidR="0006121D" w:rsidRPr="005F4BEF" w:rsidDel="00E04C49">
          <w:rPr>
            <w:rFonts w:ascii="Arial" w:hAnsi="Arial" w:cs="Arial"/>
          </w:rPr>
          <w:fldChar w:fldCharType="begin"/>
        </w:r>
        <w:r w:rsidR="0006121D" w:rsidRPr="005F4BEF" w:rsidDel="00E04C49">
          <w:rPr>
            <w:rFonts w:ascii="Arial" w:hAnsi="Arial" w:cs="Arial"/>
          </w:rPr>
          <w:fldChar w:fldCharType="end"/>
        </w:r>
      </w:del>
      <w:del w:id="785" w:author="eric.giuliani" w:date="2017-05-22T23:01:00Z">
        <w:r w:rsidR="0006121D" w:rsidRPr="00CE6271" w:rsidDel="003C632D">
          <w:rPr>
            <w:rFonts w:ascii="Arial" w:hAnsi="Arial" w:cs="Arial"/>
          </w:rPr>
          <w:fldChar w:fldCharType="begin"/>
        </w:r>
        <w:r w:rsidR="0006121D" w:rsidRPr="00CE6271" w:rsidDel="003C632D">
          <w:rPr>
            <w:rFonts w:ascii="Arial" w:hAnsi="Arial" w:cs="Arial"/>
          </w:rPr>
          <w:fldChar w:fldCharType="end"/>
        </w:r>
      </w:del>
    </w:p>
    <w:p w:rsidR="00000000" w:rsidRDefault="0034775F">
      <w:pPr>
        <w:spacing w:after="120" w:line="240" w:lineRule="auto"/>
        <w:jc w:val="center"/>
        <w:rPr>
          <w:ins w:id="786" w:author="eric.giuliani" w:date="2017-05-12T13:43:00Z"/>
          <w:rFonts w:ascii="Arial" w:hAnsi="Arial" w:cs="Arial"/>
        </w:rPr>
        <w:pPrChange w:id="787" w:author="eric.giuliani" w:date="2017-05-12T13:36:00Z">
          <w:pPr>
            <w:spacing w:after="120" w:line="240" w:lineRule="auto"/>
          </w:pPr>
        </w:pPrChange>
      </w:pPr>
    </w:p>
    <w:p w:rsidR="00684F70" w:rsidRDefault="00322636">
      <w:pPr>
        <w:spacing w:after="120" w:line="240" w:lineRule="auto"/>
        <w:jc w:val="center"/>
        <w:rPr>
          <w:del w:id="788" w:author="eric.giuliani" w:date="2017-05-12T13:36:00Z"/>
          <w:rFonts w:ascii="Arial" w:hAnsi="Arial" w:cs="Arial"/>
          <w:i/>
        </w:rPr>
      </w:pPr>
      <w:del w:id="789" w:author="eric.giuliani" w:date="2017-05-12T13:36:00Z">
        <w:r w:rsidRPr="0006121D">
          <w:rPr>
            <w:rFonts w:ascii="Arial" w:hAnsi="Arial" w:cs="Arial"/>
            <w:i/>
          </w:rPr>
          <w:lastRenderedPageBreak/>
          <w:pict>
            <v:shape id="_x0000_i1031" type="#_x0000_t75" style="width:510pt;height:429pt">
              <v:imagedata r:id="rId19" o:title=""/>
              <o:lock v:ext="edit" aspectratio="f"/>
            </v:shape>
          </w:pict>
        </w:r>
      </w:del>
    </w:p>
    <w:p w:rsidR="00000000" w:rsidRDefault="0034775F">
      <w:pPr>
        <w:spacing w:after="120" w:line="240" w:lineRule="auto"/>
        <w:jc w:val="center"/>
        <w:rPr>
          <w:rFonts w:ascii="Arial" w:hAnsi="Arial" w:cs="Arial"/>
        </w:rPr>
        <w:pPrChange w:id="790" w:author="eric.giuliani" w:date="2017-05-12T13:36:00Z">
          <w:pPr>
            <w:spacing w:after="120" w:line="240" w:lineRule="auto"/>
          </w:pPr>
        </w:pPrChange>
      </w:pPr>
    </w:p>
    <w:p w:rsidR="00F57FD7" w:rsidRPr="002519C6" w:rsidRDefault="00F57FD7" w:rsidP="00F57FD7">
      <w:pPr>
        <w:spacing w:after="120" w:line="240" w:lineRule="auto"/>
        <w:ind w:left="708"/>
        <w:rPr>
          <w:rFonts w:ascii="Arial" w:hAnsi="Arial" w:cs="Arial"/>
          <w:b/>
        </w:rPr>
      </w:pPr>
      <w:r w:rsidRPr="002519C6">
        <w:rPr>
          <w:rFonts w:ascii="Arial" w:hAnsi="Arial" w:cs="Arial"/>
          <w:b/>
        </w:rPr>
        <w:t xml:space="preserve">Campos de entrada: </w:t>
      </w:r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76"/>
        <w:gridCol w:w="992"/>
        <w:gridCol w:w="1843"/>
        <w:gridCol w:w="4166"/>
      </w:tblGrid>
      <w:tr w:rsidR="00F57FD7" w:rsidRPr="002519C6" w:rsidTr="00CC0F22">
        <w:trPr>
          <w:trHeight w:val="254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Obrigatório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Tipo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 / Domínio / Tamanho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 / Valores padrões / Regras de negócio / etc.</w:t>
            </w:r>
          </w:p>
        </w:tc>
      </w:tr>
      <w:tr w:rsidR="003E703F" w:rsidRPr="002519C6" w:rsidTr="00CB456D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Voltar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Retorna à tela anterior [</w:t>
            </w:r>
            <w:r w:rsidR="0006121D">
              <w:fldChar w:fldCharType="begin"/>
            </w:r>
            <w:ins w:id="791" w:author="eric.giuliani" w:date="2017-08-08T08:52:00Z">
              <w:r w:rsidR="00656097">
                <w:instrText>HYPERLINK "Artefatos%20-%20Especificacao.docx" \l "RN_003"</w:instrText>
              </w:r>
            </w:ins>
            <w:del w:id="792" w:author="eric.giuliani" w:date="2017-07-01T21:38:00Z">
              <w:r w:rsidR="00B74E9E" w:rsidDel="001F27B0">
                <w:delInstrText>HYPERLINK "Artefatos%20-%20Especificacao.docx" \l "RN_003"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RN_003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3E703F" w:rsidRPr="002519C6" w:rsidTr="00CB456D">
        <w:trPr>
          <w:trHeight w:val="131"/>
          <w:jc w:val="center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Histórico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Botão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0748E1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793" w:author="Eric" w:date="2017-05-25T23:26:00Z">
              <w:r>
                <w:rPr>
                  <w:rFonts w:ascii="Arial" w:hAnsi="Arial" w:cs="Arial"/>
                  <w:bCs/>
                  <w:sz w:val="18"/>
                  <w:szCs w:val="18"/>
                </w:rPr>
                <w:t>Redireciona para a tela de visualização do histórico de alterações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 xml:space="preserve"> [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"FA05" </w:instrTex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A7317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FA05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  <w:del w:id="794" w:author="Eric" w:date="2017-05-25T23:26:00Z">
              <w:r w:rsidR="003E703F" w:rsidRPr="002519C6" w:rsidDel="000748E1">
                <w:rPr>
                  <w:rFonts w:ascii="Arial" w:hAnsi="Arial" w:cs="Arial"/>
                  <w:bCs/>
                  <w:sz w:val="18"/>
                  <w:szCs w:val="18"/>
                </w:rPr>
                <w:delText xml:space="preserve">Realiza download do arquivo de histórico de alteração do registro </w:delText>
              </w:r>
              <w:r w:rsidR="007F41C6" w:rsidRPr="002519C6" w:rsidDel="000748E1">
                <w:rPr>
                  <w:rFonts w:ascii="Arial" w:hAnsi="Arial" w:cs="Arial"/>
                  <w:bCs/>
                  <w:sz w:val="18"/>
                  <w:szCs w:val="18"/>
                </w:rPr>
                <w:delText>[</w:delText>
              </w:r>
              <w:r w:rsidR="0006121D" w:rsidRPr="0006121D" w:rsidDel="000748E1">
                <w:fldChar w:fldCharType="begin"/>
              </w:r>
              <w:r w:rsidR="003E42AA" w:rsidDel="000748E1">
                <w:delInstrText xml:space="preserve"> HYPERLINK \l "FA05" </w:delInstrText>
              </w:r>
              <w:r w:rsidR="0006121D" w:rsidRPr="0006121D" w:rsidDel="000748E1">
                <w:fldChar w:fldCharType="separate"/>
              </w:r>
              <w:r w:rsidR="007F41C6" w:rsidRPr="002519C6" w:rsidDel="000748E1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delText>FA05</w:delText>
              </w:r>
              <w:r w:rsidR="0006121D" w:rsidDel="000748E1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="003E703F" w:rsidRPr="002519C6" w:rsidDel="000748E1">
                <w:rPr>
                  <w:rFonts w:ascii="Arial" w:hAnsi="Arial" w:cs="Arial"/>
                  <w:bCs/>
                  <w:sz w:val="18"/>
                  <w:szCs w:val="18"/>
                </w:rPr>
                <w:delText>]</w:delText>
              </w:r>
              <w:r w:rsidR="00E155FE" w:rsidRPr="002519C6" w:rsidDel="000748E1">
                <w:rPr>
                  <w:rFonts w:ascii="Arial" w:hAnsi="Arial" w:cs="Arial"/>
                  <w:bCs/>
                  <w:sz w:val="18"/>
                  <w:szCs w:val="18"/>
                </w:rPr>
                <w:delText xml:space="preserve"> - </w:delText>
              </w:r>
              <w:r w:rsidR="00E155FE" w:rsidRPr="002519C6" w:rsidDel="000748E1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Este botão não é visualizado pelo usuário Analista DICAD.</w:delText>
              </w:r>
            </w:del>
          </w:p>
        </w:tc>
      </w:tr>
    </w:tbl>
    <w:p w:rsidR="00F57FD7" w:rsidRPr="002519C6" w:rsidRDefault="00F57FD7" w:rsidP="00F57FD7">
      <w:pPr>
        <w:spacing w:after="120" w:line="240" w:lineRule="auto"/>
        <w:jc w:val="both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Style w:val="Forte"/>
          <w:rFonts w:ascii="Arial" w:hAnsi="Arial" w:cs="Arial"/>
        </w:rPr>
      </w:pPr>
      <w:r w:rsidRPr="002519C6">
        <w:rPr>
          <w:rStyle w:val="Forte"/>
          <w:rFonts w:ascii="Arial" w:hAnsi="Arial" w:cs="Arial"/>
        </w:rPr>
        <w:t xml:space="preserve">Campos de saída: </w:t>
      </w:r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  <w:tblGridChange w:id="795">
          <w:tblGrid>
            <w:gridCol w:w="1184"/>
            <w:gridCol w:w="1276"/>
            <w:gridCol w:w="2835"/>
            <w:gridCol w:w="4137"/>
          </w:tblGrid>
        </w:tblGridChange>
      </w:tblGrid>
      <w:tr w:rsidR="00F57FD7" w:rsidRPr="002519C6" w:rsidTr="00CC0F2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Origem Info.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</w:t>
            </w:r>
            <w:ins w:id="796" w:author="eric.giuliani" w:date="2017-07-03T13:58:00Z">
              <w:r w:rsidR="00F736D5"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</w:tr>
      <w:tr w:rsidR="003E703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C0F2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F736D5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797" w:author="eric.giuliani" w:date="2017-07-03T13:58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703F" w:rsidRPr="002519C6" w:rsidRDefault="003E703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9345FD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Mês/Ano Incidência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45FD" w:rsidRPr="002519C6" w:rsidRDefault="009345FD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de incidência da COSIP</w:t>
            </w:r>
          </w:p>
        </w:tc>
      </w:tr>
      <w:tr w:rsidR="009345FD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Consumo (kWh)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45FD" w:rsidRPr="002519C6" w:rsidRDefault="009345FD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F736D5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798" w:author="eric.giuliani" w:date="2017-07-03T13:58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99999999,99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45FD" w:rsidRPr="002519C6" w:rsidRDefault="009345FD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Consumo, em kWh, no mês de </w:t>
            </w:r>
            <w:del w:id="799" w:author="eric.giuliani" w:date="2017-05-19T14:21:00Z">
              <w:r w:rsidRPr="002519C6" w:rsidDel="00181C4B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referência</w:delText>
              </w:r>
            </w:del>
            <w:ins w:id="800" w:author="eric.giuliani" w:date="2017-05-19T14:21:00Z">
              <w:r w:rsidR="00181C4B"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referência.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</w:t>
            </w:r>
          </w:p>
        </w:tc>
      </w:tr>
      <w:tr w:rsidR="001A5330" w:rsidRPr="002519C6" w:rsidTr="009A0A3B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801" w:author="eric.giuliani" w:date="2017-08-26T14:36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ins w:id="802" w:author="eric.giuliani" w:date="2017-08-26T14:36:00Z"/>
          <w:trPrChange w:id="803" w:author="eric.giuliani" w:date="2017-08-26T14:36:00Z">
            <w:trPr>
              <w:jc w:val="center"/>
            </w:trPr>
          </w:trPrChange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804" w:author="eric.giuliani" w:date="2017-08-26T14:36:00Z">
              <w:tcPr>
                <w:tcW w:w="11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ins w:id="805" w:author="eric.giuliani" w:date="2017-08-26T14:36:00Z"/>
                <w:rFonts w:ascii="Arial" w:hAnsi="Arial" w:cs="Arial"/>
                <w:bCs/>
                <w:sz w:val="18"/>
                <w:szCs w:val="18"/>
              </w:rPr>
            </w:pPr>
            <w:ins w:id="806" w:author="eric.giuliani" w:date="2017-08-26T14:36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07" w:author="eric.giuliani" w:date="2017-08-26T14:36:00Z">
              <w:tcPr>
                <w:tcW w:w="12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1A5330" w:rsidRPr="002519C6" w:rsidRDefault="001A5330" w:rsidP="001A4992">
            <w:pPr>
              <w:jc w:val="center"/>
              <w:rPr>
                <w:ins w:id="808" w:author="eric.giuliani" w:date="2017-08-26T14:36:00Z"/>
                <w:rFonts w:ascii="Arial" w:hAnsi="Arial" w:cs="Arial"/>
                <w:bCs/>
                <w:sz w:val="18"/>
                <w:szCs w:val="18"/>
              </w:rPr>
            </w:pPr>
            <w:ins w:id="809" w:author="eric.giuliani" w:date="2017-08-26T14:36:00Z"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810" w:author="eric.giuliani" w:date="2017-08-26T14:36:00Z">
              <w:tcPr>
                <w:tcW w:w="28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A5330" w:rsidRPr="002519C6" w:rsidRDefault="001A5330" w:rsidP="00CC0F22">
            <w:pPr>
              <w:snapToGrid w:val="0"/>
              <w:spacing w:line="360" w:lineRule="auto"/>
              <w:jc w:val="both"/>
              <w:rPr>
                <w:ins w:id="811" w:author="eric.giuliani" w:date="2017-08-26T14:3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812" w:author="eric.giuliani" w:date="2017-08-26T14:36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813" w:author="eric.giuliani" w:date="2017-08-26T14:36:00Z">
              <w:tcPr>
                <w:tcW w:w="41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ins w:id="814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815" w:author="eric.giuliani" w:date="2017-08-26T14:36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 [</w:t>
              </w:r>
              <w:r w:rsidR="0006121D">
                <w:fldChar w:fldCharType="begin"/>
              </w:r>
              <w:r>
                <w:instrText>HYPERLINK "Artefatos%20-%20Especificacao.docx" \l "RN_011"</w:instrText>
              </w:r>
              <w:r w:rsidR="0006121D">
                <w:fldChar w:fldCharType="separate"/>
              </w:r>
              <w:r w:rsidRPr="00392912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06121D">
                <w:fldChar w:fldCharType="end"/>
              </w:r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Contrato</w:t>
            </w:r>
          </w:p>
        </w:tc>
      </w:tr>
      <w:tr w:rsidR="001A5330" w:rsidRPr="002519C6" w:rsidTr="00E335A0">
        <w:trPr>
          <w:jc w:val="center"/>
          <w:ins w:id="816" w:author="eric.giuliani" w:date="2017-07-03T15:50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ins w:id="817" w:author="eric.giuliani" w:date="2017-07-03T15:50:00Z"/>
                <w:rFonts w:ascii="Arial" w:hAnsi="Arial" w:cs="Arial"/>
                <w:bCs/>
                <w:sz w:val="18"/>
                <w:szCs w:val="18"/>
              </w:rPr>
            </w:pPr>
            <w:ins w:id="818" w:author="eric.giuliani" w:date="2017-07-03T15:50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Código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 xml:space="preserve"> 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ins w:id="819" w:author="eric.giuliani" w:date="2017-07-03T15:50:00Z"/>
                <w:rFonts w:ascii="Arial" w:hAnsi="Arial" w:cs="Arial"/>
                <w:bCs/>
                <w:sz w:val="18"/>
                <w:szCs w:val="18"/>
              </w:rPr>
            </w:pPr>
            <w:ins w:id="820" w:author="eric.giuliani" w:date="2017-07-03T15:50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Default="001A5330" w:rsidP="00E335A0">
            <w:pPr>
              <w:snapToGrid w:val="0"/>
              <w:spacing w:line="360" w:lineRule="auto"/>
              <w:jc w:val="both"/>
              <w:rPr>
                <w:ins w:id="821" w:author="eric.giuliani" w:date="2017-07-03T15:50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822" w:author="eric.giuliani" w:date="2017-07-03T15:50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ins w:id="823" w:author="eric.giuliani" w:date="2017-07-03T15:5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824" w:author="eric.giuliani" w:date="2017-07-03T15:50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1A5330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Contrato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825" w:author="eric.giuliani" w:date="2017-07-03T13:59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Situação do contrato [</w:t>
            </w:r>
            <w:r w:rsidR="0006121D">
              <w:fldChar w:fldCharType="begin"/>
            </w:r>
            <w:ins w:id="826" w:author="eric.giuliani" w:date="2017-08-08T08:53:00Z">
              <w:r>
                <w:instrText>HYPERLINK "Artefatos%20-%20Especificacao.docx" \l "RN_028"</w:instrText>
              </w:r>
            </w:ins>
            <w:del w:id="827" w:author="eric.giuliani" w:date="2017-07-01T21:38:00Z">
              <w:r w:rsidDel="001F27B0">
                <w:delInstrText>HYPERLINK "Artefatos%20-%20Especificacao.docx" \l "RN_028"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RN_028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5330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del w:id="828" w:author="eric.giuliani" w:date="2017-05-12T10:55:00Z">
              <w:r w:rsidRPr="002519C6" w:rsidDel="007B1B13">
                <w:rPr>
                  <w:rFonts w:ascii="Arial" w:hAnsi="Arial" w:cs="Arial"/>
                  <w:bCs/>
                  <w:sz w:val="18"/>
                  <w:szCs w:val="18"/>
                </w:rPr>
                <w:delText xml:space="preserve">Início </w:delText>
              </w:r>
            </w:del>
            <w:r w:rsidRPr="002519C6">
              <w:rPr>
                <w:rFonts w:ascii="Arial" w:hAnsi="Arial" w:cs="Arial"/>
                <w:bCs/>
                <w:sz w:val="18"/>
                <w:szCs w:val="18"/>
              </w:rPr>
              <w:t>Vigência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829" w:author="eric.giuliani" w:date="2017-07-03T13:59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 a DD/MM/AAAA</w:t>
              </w:r>
            </w:ins>
            <w:del w:id="830" w:author="eric.giuliani" w:date="2017-05-12T10:56:00Z">
              <w:r w:rsidRPr="002519C6" w:rsidDel="007B1B13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delText>DD/MM/AAAA</w:delText>
              </w:r>
            </w:del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del w:id="831" w:author="eric.giuliani" w:date="2017-05-12T10:55:00Z">
              <w:r w:rsidRPr="002519C6" w:rsidDel="007B1B13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 xml:space="preserve">Início </w:delText>
              </w:r>
            </w:del>
            <w:ins w:id="832" w:author="eric.giuliani" w:date="2017-05-12T10:55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Período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 vigência d</w:t>
            </w:r>
            <w:ins w:id="833" w:author="eric.giuliani" w:date="2017-05-12T10:56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</w:ins>
            <w:del w:id="834" w:author="eric.giuliani" w:date="2017-05-12T10:56:00Z">
              <w:r w:rsidRPr="002519C6" w:rsidDel="007B1B13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Contrato</w:t>
            </w:r>
            <w:ins w:id="835" w:author="eric.giuliani" w:date="2017-05-19T14:21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</w:t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[</w:t>
              </w:r>
              <w:r w:rsidR="0006121D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836" w:author="eric.giuliani" w:date="2017-08-08T08:53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instrText>HYPERLINK "Artefatos%20-%20Especificacao.docx" \l "RN_186"</w:instrText>
              </w:r>
            </w:ins>
            <w:ins w:id="837" w:author="eric.giuliani" w:date="2017-05-19T14:21:00Z">
              <w:r w:rsidR="0006121D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separate"/>
              </w:r>
              <w:r w:rsidRPr="007B1B13">
                <w:rPr>
                  <w:rStyle w:val="Hyperlink"/>
                  <w:rFonts w:ascii="Arial" w:hAnsi="Arial" w:cs="Arial"/>
                  <w:sz w:val="18"/>
                  <w:szCs w:val="18"/>
                </w:rPr>
                <w:t>RN_186</w:t>
              </w:r>
              <w:r w:rsidR="0006121D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fldChar w:fldCharType="end"/>
              </w:r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3E703F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Contribuinte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Tipo Pessoa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C0F2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38" w:author="eric.giuliani" w:date="2017-07-03T14:00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de pessoa do contribuinte. [</w:t>
            </w:r>
            <w:r w:rsidR="0006121D">
              <w:fldChar w:fldCharType="begin"/>
            </w:r>
            <w:ins w:id="839" w:author="eric.giuliani" w:date="2017-08-08T08:53:00Z">
              <w:r>
                <w:instrText>HYPERLINK "Artefatos%20-%20Especificacao.docx" \l "RN_021"</w:instrText>
              </w:r>
            </w:ins>
            <w:del w:id="840" w:author="eric.giuliani" w:date="2017-07-01T21:38:00Z">
              <w:r w:rsidDel="001F27B0">
                <w:delInstrText>HYPERLINK "Artefatos%20-%20Especificacao.docx" \l "RN_021"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RN_021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ou CNPJ ou RANI do contribuinte.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841" w:author="eric.giuliani" w:date="2017-07-03T14:01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contribuinte.</w:t>
            </w: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Cash Power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Início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início de Cash Power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Desligamen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>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 xml:space="preserve">Base de 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>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lastRenderedPageBreak/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desligamento do Cash Power</w:t>
            </w: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Logradouro [</w:t>
            </w:r>
            <w:r w:rsidR="0006121D">
              <w:fldChar w:fldCharType="begin"/>
            </w:r>
            <w:ins w:id="842" w:author="eric.giuliani" w:date="2017-08-08T08:53:00Z">
              <w:r>
                <w:instrText>HYPERLINK "Artefatos%20-%20Especificacao.docx" \l "RN_090"</w:instrText>
              </w:r>
            </w:ins>
            <w:del w:id="843" w:author="eric.giuliani" w:date="2017-07-01T21:38:00Z">
              <w:r w:rsidDel="001F27B0">
                <w:delInstrText>HYPERLINK "Artefatos%20-%20Especificacao.docx" \l "RN_090"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RN_090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Recarga</w:t>
            </w:r>
          </w:p>
        </w:tc>
      </w:tr>
      <w:tr w:rsidR="001A5330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Compra (kWh)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99999999,99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Total de energia em kWh contratado</w:t>
            </w:r>
          </w:p>
        </w:tc>
      </w:tr>
      <w:tr w:rsidR="001A5330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1A4992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Compra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1A4992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da compra ou da última recarga</w:t>
            </w:r>
          </w:p>
        </w:tc>
      </w:tr>
      <w:tr w:rsidR="001A5330" w:rsidRPr="002519C6" w:rsidTr="00E335A0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A5330" w:rsidRPr="002519C6" w:rsidRDefault="001A533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CB456D">
        <w:trPr>
          <w:jc w:val="center"/>
          <w:ins w:id="844" w:author="eric.giuliani" w:date="2017-07-03T14:54:00Z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ins w:id="845" w:author="eric.giuliani" w:date="2017-07-03T14:54:00Z"/>
                <w:rFonts w:ascii="Arial" w:hAnsi="Arial" w:cs="Arial"/>
                <w:bCs/>
                <w:sz w:val="18"/>
                <w:szCs w:val="18"/>
              </w:rPr>
            </w:pPr>
          </w:p>
        </w:tc>
      </w:tr>
      <w:tr w:rsidR="001A5330" w:rsidRPr="002519C6" w:rsidTr="001A5330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846" w:author="eric.giuliani" w:date="2017-08-26T14:35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trPrChange w:id="847" w:author="eric.giuliani" w:date="2017-08-26T14:35:00Z">
            <w:trPr>
              <w:jc w:val="center"/>
            </w:trPr>
          </w:trPrChange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848" w:author="eric.giuliani" w:date="2017-08-26T14:35:00Z">
              <w:tcPr>
                <w:tcW w:w="9432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580C1C" w:rsidRDefault="001A533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49" w:author="eric.giuliani" w:date="2017-08-26T14:35:00Z">
              <w:r>
                <w:rPr>
                  <w:rFonts w:ascii="Arial" w:hAnsi="Arial" w:cs="Arial"/>
                  <w:bCs/>
                  <w:sz w:val="18"/>
                  <w:szCs w:val="18"/>
                </w:rPr>
                <w:t>Processamento na Base</w:t>
              </w:r>
            </w:ins>
          </w:p>
        </w:tc>
      </w:tr>
      <w:tr w:rsidR="001A5330" w:rsidRPr="002519C6" w:rsidTr="00CB456D">
        <w:trPr>
          <w:jc w:val="center"/>
          <w:ins w:id="850" w:author="eric.giuliani" w:date="2017-05-22T23:02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ins w:id="851" w:author="eric.giuliani" w:date="2017-05-22T23:02:00Z"/>
                <w:rFonts w:ascii="Arial" w:hAnsi="Arial" w:cs="Arial"/>
                <w:bCs/>
                <w:sz w:val="18"/>
                <w:szCs w:val="18"/>
              </w:rPr>
            </w:pPr>
            <w:ins w:id="852" w:author="eric.giuliani" w:date="2017-05-22T23:02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da Operação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ins w:id="853" w:author="eric.giuliani" w:date="2017-05-22T23:02:00Z"/>
                <w:rFonts w:ascii="Arial" w:hAnsi="Arial" w:cs="Arial"/>
                <w:bCs/>
                <w:sz w:val="18"/>
                <w:szCs w:val="18"/>
              </w:rPr>
            </w:pPr>
            <w:ins w:id="854" w:author="eric.giuliani" w:date="2017-05-22T23:02:00Z">
              <w:r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ins w:id="855" w:author="eric.giuliani" w:date="2017-05-22T23:02:00Z"/>
                <w:rFonts w:ascii="Arial" w:hAnsi="Arial" w:cs="Arial"/>
                <w:bCs/>
                <w:sz w:val="18"/>
                <w:szCs w:val="18"/>
              </w:rPr>
            </w:pPr>
            <w:ins w:id="856" w:author="eric.giuliani" w:date="2017-07-03T14:01:00Z">
              <w:r>
                <w:rPr>
                  <w:rFonts w:ascii="Arial" w:hAnsi="Arial" w:cs="Arial"/>
                  <w:bCs/>
                  <w:sz w:val="18"/>
                  <w:szCs w:val="18"/>
                </w:rPr>
                <w:t>50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Default="001A5330">
            <w:pPr>
              <w:snapToGrid w:val="0"/>
              <w:spacing w:line="360" w:lineRule="auto"/>
              <w:jc w:val="both"/>
              <w:rPr>
                <w:ins w:id="857" w:author="eric.giuliani" w:date="2017-05-22T23:02:00Z"/>
                <w:rFonts w:ascii="Arial" w:hAnsi="Arial" w:cs="Arial"/>
                <w:bCs/>
                <w:sz w:val="18"/>
                <w:szCs w:val="18"/>
              </w:rPr>
            </w:pPr>
            <w:ins w:id="858" w:author="eric.giuliani" w:date="2017-05-22T23:02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que realizou a última operação no registro.</w:t>
              </w:r>
            </w:ins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de Inclusão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em que o registro foi incluído na base de dados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de Alteração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em que o registro foi alterado na base de dados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de Cadastro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59" w:author="eric.giuliani" w:date="2017-07-03T14:01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do cadastro do registro</w:t>
            </w:r>
          </w:p>
        </w:tc>
      </w:tr>
      <w:tr w:rsidR="001A5330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Default="001A533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Versão</w:t>
            </w:r>
            <w:del w:id="860" w:author="eric.giuliani" w:date="2017-05-22T23:02:00Z">
              <w:r w:rsidRPr="002519C6" w:rsidDel="003C632D">
                <w:rPr>
                  <w:rFonts w:ascii="Arial" w:hAnsi="Arial" w:cs="Arial"/>
                  <w:bCs/>
                  <w:sz w:val="18"/>
                  <w:szCs w:val="18"/>
                </w:rPr>
                <w:delText xml:space="preserve"> do Registro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61" w:author="eric.giuliani" w:date="2017-07-03T14:01:00Z">
              <w:r>
                <w:rPr>
                  <w:rFonts w:ascii="Arial" w:hAnsi="Arial" w:cs="Arial"/>
                  <w:bCs/>
                  <w:sz w:val="18"/>
                  <w:szCs w:val="18"/>
                </w:rPr>
                <w:t>11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Versão atual do registro, decorrente ao histórico de alterações</w:t>
            </w:r>
            <w:ins w:id="862" w:author="eric.giuliani" w:date="2017-05-22T23:02:00Z"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</w:tc>
      </w:tr>
      <w:tr w:rsidR="001A5330" w:rsidRPr="002519C6" w:rsidTr="001A5330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863" w:author="eric.giuliani" w:date="2017-08-26T14:35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trPrChange w:id="864" w:author="eric.giuliani" w:date="2017-08-26T14:35:00Z">
            <w:trPr>
              <w:jc w:val="center"/>
            </w:trPr>
          </w:trPrChange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865" w:author="eric.giuliani" w:date="2017-08-26T14:35:00Z">
              <w:tcPr>
                <w:tcW w:w="9432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A5330" w:rsidRPr="002519C6" w:rsidRDefault="001A5330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</w:tbl>
    <w:p w:rsidR="00F57FD7" w:rsidRPr="002519C6" w:rsidRDefault="00F57FD7" w:rsidP="00F57FD7">
      <w:pPr>
        <w:spacing w:line="360" w:lineRule="auto"/>
        <w:rPr>
          <w:rFonts w:ascii="Arial" w:hAnsi="Arial" w:cs="Arial"/>
        </w:rPr>
      </w:pPr>
    </w:p>
    <w:p w:rsidR="00F57FD7" w:rsidRPr="002519C6" w:rsidRDefault="00F57FD7" w:rsidP="00F57FD7">
      <w:pPr>
        <w:widowControl/>
        <w:spacing w:line="360" w:lineRule="auto"/>
        <w:rPr>
          <w:rFonts w:ascii="Arial" w:hAnsi="Arial" w:cs="Arial"/>
          <w:b/>
        </w:rPr>
      </w:pPr>
      <w:r w:rsidRPr="002519C6">
        <w:rPr>
          <w:rFonts w:ascii="Arial" w:hAnsi="Arial" w:cs="Arial"/>
        </w:rPr>
        <w:br w:type="page"/>
      </w:r>
    </w:p>
    <w:p w:rsidR="00F57FD7" w:rsidRPr="002519C6" w:rsidRDefault="001A6C7B" w:rsidP="00F57FD7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rFonts w:cs="Arial"/>
        </w:rPr>
      </w:pPr>
      <w:bookmarkStart w:id="866" w:name="TS_04"/>
      <w:bookmarkStart w:id="867" w:name="_Toc491691393"/>
      <w:bookmarkEnd w:id="866"/>
      <w:r w:rsidRPr="002519C6">
        <w:rPr>
          <w:rFonts w:cs="Arial"/>
        </w:rPr>
        <w:lastRenderedPageBreak/>
        <w:t>Exportação de</w:t>
      </w:r>
      <w:ins w:id="868" w:author="eric.giuliani" w:date="2017-05-15T14:56:00Z">
        <w:r w:rsidR="00EF06E3">
          <w:rPr>
            <w:rFonts w:cs="Arial"/>
          </w:rPr>
          <w:t xml:space="preserve"> pesquisa</w:t>
        </w:r>
      </w:ins>
      <w:bookmarkEnd w:id="867"/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322636" w:rsidP="00F57FD7">
      <w:pPr>
        <w:spacing w:after="120" w:line="240" w:lineRule="auto"/>
        <w:jc w:val="center"/>
        <w:rPr>
          <w:rFonts w:ascii="Arial" w:hAnsi="Arial" w:cs="Arial"/>
          <w:i/>
        </w:rPr>
      </w:pPr>
      <w:del w:id="869" w:author="eric.giuliani" w:date="2017-05-15T14:59:00Z">
        <w:r w:rsidRPr="0006121D">
          <w:rPr>
            <w:rFonts w:ascii="Arial" w:hAnsi="Arial" w:cs="Arial"/>
            <w:i/>
          </w:rPr>
          <w:pict>
            <v:shape id="_x0000_i1032" type="#_x0000_t75" style="width:511.5pt;height:107.25pt">
              <v:imagedata r:id="rId20" o:title=""/>
              <o:lock v:ext="edit" aspectratio="f"/>
            </v:shape>
          </w:pict>
        </w:r>
      </w:del>
      <w:ins w:id="870" w:author="eric.giuliani" w:date="2017-05-15T14:59:00Z">
        <w:r w:rsidR="00C2124D" w:rsidRPr="00CE6271">
          <w:rPr>
            <w:rFonts w:ascii="Arial" w:hAnsi="Arial" w:cs="Arial"/>
            <w:i/>
          </w:rPr>
          <w:object w:dxaOrig="4320" w:dyaOrig="1624">
            <v:shape id="_x0000_i1033" type="#_x0000_t75" style="width:510pt;height:107.25pt" o:ole="">
              <v:imagedata r:id="rId21" o:title=""/>
            </v:shape>
            <o:OLEObject Type="Embed" ProgID="PBrush" ShapeID="_x0000_i1033" DrawAspect="Content" ObjectID="_1566114890" r:id="rId22"/>
          </w:object>
        </w:r>
      </w:ins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Fonts w:ascii="Arial" w:hAnsi="Arial" w:cs="Arial"/>
          <w:b/>
        </w:rPr>
      </w:pPr>
      <w:r w:rsidRPr="002519C6">
        <w:rPr>
          <w:rFonts w:ascii="Arial" w:hAnsi="Arial" w:cs="Arial"/>
          <w:b/>
        </w:rPr>
        <w:t xml:space="preserve">Campos de entrada: </w:t>
      </w:r>
    </w:p>
    <w:p w:rsidR="0033000F" w:rsidRPr="002519C6" w:rsidRDefault="0033000F" w:rsidP="00F57FD7">
      <w:pPr>
        <w:spacing w:after="120" w:line="240" w:lineRule="auto"/>
        <w:ind w:left="708"/>
        <w:rPr>
          <w:rFonts w:ascii="Arial" w:hAnsi="Arial" w:cs="Arial"/>
        </w:rPr>
      </w:pPr>
      <w:r w:rsidRPr="002519C6">
        <w:rPr>
          <w:rFonts w:ascii="Arial" w:hAnsi="Arial" w:cs="Arial"/>
        </w:rPr>
        <w:t>Não se aplica.</w:t>
      </w:r>
    </w:p>
    <w:p w:rsidR="00F57FD7" w:rsidRPr="002519C6" w:rsidRDefault="00F57FD7" w:rsidP="00F57FD7">
      <w:pPr>
        <w:spacing w:after="120" w:line="240" w:lineRule="auto"/>
        <w:jc w:val="both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Style w:val="Forte"/>
          <w:rFonts w:ascii="Arial" w:hAnsi="Arial" w:cs="Arial"/>
        </w:rPr>
      </w:pPr>
      <w:r w:rsidRPr="002519C6">
        <w:rPr>
          <w:rStyle w:val="Forte"/>
          <w:rFonts w:ascii="Arial" w:hAnsi="Arial" w:cs="Arial"/>
        </w:rPr>
        <w:t xml:space="preserve">Campos de saída: </w:t>
      </w:r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</w:tblGrid>
      <w:tr w:rsidR="00F57FD7" w:rsidRPr="002519C6" w:rsidTr="00CC0F2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Origem Info.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</w:t>
            </w:r>
            <w:ins w:id="871" w:author="eric.giuliani" w:date="2017-07-03T14:01:00Z">
              <w:r w:rsidR="00F736D5"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</w:tr>
      <w:tr w:rsidR="0033000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72" w:author="eric.giuliani" w:date="2017-07-03T14:01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9345FD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702C59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Mês/Ano Incidência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45FD" w:rsidRPr="002519C6" w:rsidRDefault="009345FD" w:rsidP="00702C59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de incidência da COSIP</w:t>
            </w:r>
          </w:p>
        </w:tc>
      </w:tr>
      <w:tr w:rsidR="009345FD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702C59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Contrato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45FD" w:rsidRPr="002519C6" w:rsidRDefault="009345FD" w:rsidP="00702C59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F736D5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873" w:author="eric.giuliani" w:date="2017-07-03T14:02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45FD" w:rsidRPr="002519C6" w:rsidRDefault="009345FD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Situação do contrato [</w:t>
            </w:r>
            <w:r w:rsidR="0006121D">
              <w:fldChar w:fldCharType="begin"/>
            </w:r>
            <w:ins w:id="874" w:author="eric.giuliani" w:date="2017-08-08T08:53:00Z">
              <w:r w:rsidR="00656097">
                <w:instrText>HYPERLINK "Artefatos%20-%20Especificacao.docx" \l "RN_028"</w:instrText>
              </w:r>
            </w:ins>
            <w:del w:id="875" w:author="eric.giuliani" w:date="2017-07-01T21:38:00Z">
              <w:r w:rsidR="00B74E9E" w:rsidDel="001F27B0">
                <w:delInstrText>HYPERLINK "Artefatos%20-%20Especificacao.docx" \l "RN_028"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RN_028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33000F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Tipo Pessoa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76" w:author="eric.giuliani" w:date="2017-07-03T14:02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de pessoa do contribuinte [</w:t>
            </w:r>
            <w:r w:rsidR="0006121D">
              <w:fldChar w:fldCharType="begin"/>
            </w:r>
            <w:ins w:id="877" w:author="eric.giuliani" w:date="2017-08-08T08:53:00Z">
              <w:r w:rsidR="00656097">
                <w:instrText>HYPERLINK "Artefatos%20-%20Especificacao.docx" \l "RN_021"</w:instrText>
              </w:r>
            </w:ins>
            <w:del w:id="878" w:author="eric.giuliani" w:date="2017-07-01T21:38:00Z">
              <w:r w:rsidR="00B74E9E" w:rsidDel="001F27B0">
                <w:delInstrText>HYPERLINK "Artefatos%20-%20Especificacao.docx" \l "RN_021"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RN_021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33000F" w:rsidRPr="002519C6" w:rsidTr="0033000F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F" w:rsidRPr="002519C6" w:rsidRDefault="0033000F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ou CNPJ ou RANI do contribuinte</w:t>
            </w:r>
          </w:p>
        </w:tc>
      </w:tr>
      <w:tr w:rsidR="00595BCA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Nome Contribuinte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79" w:author="eric.giuliani" w:date="2017-07-03T14:02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contribuinte.</w:t>
            </w:r>
          </w:p>
        </w:tc>
      </w:tr>
      <w:tr w:rsidR="00595BCA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Logradouro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80" w:author="eric.giuliani" w:date="2017-07-03T14:02:00Z">
              <w:r>
                <w:rPr>
                  <w:rFonts w:ascii="Arial" w:hAnsi="Arial" w:cs="Arial"/>
                  <w:bCs/>
                  <w:sz w:val="18"/>
                  <w:szCs w:val="18"/>
                </w:rPr>
                <w:t>120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logradouro da instalação</w:t>
            </w:r>
            <w:ins w:id="881" w:author="eric.giuliani" w:date="2017-08-28T15:50:00Z">
              <w:r w:rsidR="008178E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  <w:r w:rsidR="008178E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 xml:space="preserve"> HYPERLINK "Artefatos%20-%20Especificacao.docx" \l "RN_207" </w:instrTex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8178EE" w:rsidRPr="006B423A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RN_207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8178EE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.</w:t>
            </w:r>
          </w:p>
        </w:tc>
      </w:tr>
      <w:tr w:rsidR="00595BCA" w:rsidRPr="002519C6" w:rsidTr="0033000F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CEP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99.999-99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CEP do logradouro</w:t>
            </w:r>
          </w:p>
        </w:tc>
      </w:tr>
      <w:tr w:rsidR="00595BCA" w:rsidRPr="002519C6" w:rsidTr="00CB456D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Classe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82" w:author="eric.giuliani" w:date="2017-07-03T14:03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Classe da instalação</w:t>
            </w:r>
          </w:p>
        </w:tc>
      </w:tr>
      <w:tr w:rsidR="00595BCA" w:rsidRPr="002519C6" w:rsidTr="00CC0F2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Cadastro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595BCA" w:rsidP="00CB456D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95BCA" w:rsidRPr="002519C6" w:rsidRDefault="00F736D5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83" w:author="eric.giuliani" w:date="2017-07-03T14:03:00Z">
              <w:r>
                <w:rPr>
                  <w:rFonts w:ascii="Arial" w:hAnsi="Arial" w:cs="Arial"/>
                  <w:bCs/>
                  <w:sz w:val="18"/>
                  <w:szCs w:val="18"/>
                </w:rPr>
                <w:t>50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95BCA" w:rsidRPr="002519C6" w:rsidRDefault="00595BCA" w:rsidP="00CB456D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Origem do cadastro do registro [</w:t>
            </w:r>
            <w:r w:rsidR="0006121D">
              <w:fldChar w:fldCharType="begin"/>
            </w:r>
            <w:ins w:id="884" w:author="eric.giuliani" w:date="2017-08-08T08:53:00Z">
              <w:r w:rsidR="00656097">
                <w:instrText>HYPERLINK "Artefatos%20-%20Especificacao.docx" \l "RN_012"</w:instrText>
              </w:r>
            </w:ins>
            <w:del w:id="885" w:author="eric.giuliani" w:date="2017-07-01T21:38:00Z">
              <w:r w:rsidR="00B74E9E" w:rsidDel="001F27B0">
                <w:delInstrText>HYPERLINK "Artefatos%20-%20Especificacao.docx" \l "RN_012"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RN_012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</w:tbl>
    <w:p w:rsidR="00F57FD7" w:rsidRPr="002519C6" w:rsidRDefault="00F57FD7" w:rsidP="00F57FD7">
      <w:pPr>
        <w:spacing w:line="360" w:lineRule="auto"/>
        <w:rPr>
          <w:rFonts w:ascii="Arial" w:hAnsi="Arial" w:cs="Arial"/>
        </w:rPr>
      </w:pPr>
    </w:p>
    <w:p w:rsidR="00F57FD7" w:rsidRPr="002519C6" w:rsidRDefault="00F57FD7" w:rsidP="00F57FD7">
      <w:pPr>
        <w:widowControl/>
        <w:spacing w:line="360" w:lineRule="auto"/>
        <w:rPr>
          <w:rFonts w:ascii="Arial" w:hAnsi="Arial" w:cs="Arial"/>
          <w:b/>
        </w:rPr>
      </w:pPr>
      <w:r w:rsidRPr="002519C6">
        <w:rPr>
          <w:rFonts w:ascii="Arial" w:hAnsi="Arial" w:cs="Arial"/>
        </w:rPr>
        <w:br w:type="page"/>
      </w:r>
    </w:p>
    <w:p w:rsidR="00F57FD7" w:rsidRPr="002519C6" w:rsidRDefault="00355E71" w:rsidP="00F57FD7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rFonts w:cs="Arial"/>
        </w:rPr>
      </w:pPr>
      <w:bookmarkStart w:id="886" w:name="TS_05"/>
      <w:bookmarkStart w:id="887" w:name="_Toc491691394"/>
      <w:bookmarkEnd w:id="886"/>
      <w:ins w:id="888" w:author="Eric" w:date="2017-05-25T23:15:00Z">
        <w:r>
          <w:rPr>
            <w:rFonts w:cs="Arial"/>
          </w:rPr>
          <w:lastRenderedPageBreak/>
          <w:t xml:space="preserve">Exportar </w:t>
        </w:r>
      </w:ins>
      <w:r w:rsidR="009A3481" w:rsidRPr="002519C6">
        <w:rPr>
          <w:rFonts w:cs="Arial"/>
        </w:rPr>
        <w:t>Histórico de alteraç</w:t>
      </w:r>
      <w:ins w:id="889" w:author="Eric" w:date="2017-05-25T23:15:00Z">
        <w:r>
          <w:rPr>
            <w:rFonts w:cs="Arial"/>
          </w:rPr>
          <w:t>ões</w:t>
        </w:r>
      </w:ins>
      <w:bookmarkEnd w:id="887"/>
      <w:del w:id="890" w:author="Eric" w:date="2017-05-25T23:15:00Z">
        <w:r w:rsidR="009A3481" w:rsidRPr="002519C6" w:rsidDel="00355E71">
          <w:rPr>
            <w:rFonts w:cs="Arial"/>
          </w:rPr>
          <w:delText>ão</w:delText>
        </w:r>
      </w:del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322636" w:rsidP="00F57FD7">
      <w:pPr>
        <w:spacing w:after="120" w:line="240" w:lineRule="auto"/>
        <w:jc w:val="center"/>
        <w:rPr>
          <w:rFonts w:ascii="Arial" w:hAnsi="Arial" w:cs="Arial"/>
        </w:rPr>
      </w:pPr>
      <w:del w:id="891" w:author="eric.giuliani" w:date="2017-05-15T14:59:00Z">
        <w:r w:rsidRPr="0006121D">
          <w:rPr>
            <w:rFonts w:ascii="Arial" w:hAnsi="Arial" w:cs="Arial"/>
          </w:rPr>
          <w:pict>
            <v:shape id="_x0000_i1034" type="#_x0000_t75" style="width:510.75pt;height:11.25pt">
              <v:imagedata r:id="rId23" o:title=""/>
            </v:shape>
          </w:pict>
        </w:r>
      </w:del>
      <w:del w:id="892" w:author="eric.giuliani" w:date="2017-05-22T23:04:00Z">
        <w:r w:rsidR="0006121D" w:rsidRPr="00CE6271" w:rsidDel="0052334B">
          <w:rPr>
            <w:rFonts w:ascii="Arial" w:hAnsi="Arial" w:cs="Arial"/>
          </w:rPr>
          <w:fldChar w:fldCharType="begin"/>
        </w:r>
        <w:r w:rsidR="0006121D" w:rsidRPr="00CE6271" w:rsidDel="0052334B">
          <w:rPr>
            <w:rFonts w:ascii="Arial" w:hAnsi="Arial" w:cs="Arial"/>
          </w:rPr>
          <w:fldChar w:fldCharType="end"/>
        </w:r>
      </w:del>
      <w:del w:id="893" w:author="eric.giuliani" w:date="2017-07-03T14:58:00Z">
        <w:r w:rsidR="0006121D" w:rsidRPr="005F4BEF" w:rsidDel="007E4A15">
          <w:rPr>
            <w:rFonts w:ascii="Arial" w:hAnsi="Arial" w:cs="Arial"/>
          </w:rPr>
          <w:fldChar w:fldCharType="begin"/>
        </w:r>
        <w:r w:rsidR="0006121D" w:rsidRPr="005F4BEF" w:rsidDel="007E4A15">
          <w:rPr>
            <w:rFonts w:ascii="Arial" w:hAnsi="Arial" w:cs="Arial"/>
          </w:rPr>
          <w:fldChar w:fldCharType="end"/>
        </w:r>
      </w:del>
      <w:ins w:id="894" w:author="eric.giuliani" w:date="2017-07-03T15:51:00Z">
        <w:r w:rsidR="00D335C6" w:rsidRPr="00CD2FBA">
          <w:rPr>
            <w:rFonts w:ascii="Arial" w:hAnsi="Arial" w:cs="Arial"/>
          </w:rPr>
          <w:object w:dxaOrig="4320" w:dyaOrig="287">
            <v:shape id="_x0000_i1035" type="#_x0000_t75" style="width:510pt;height:18pt" o:ole="">
              <v:imagedata r:id="rId24" o:title=""/>
            </v:shape>
            <o:OLEObject Type="Embed" ProgID="PBrush" ShapeID="_x0000_i1035" DrawAspect="Content" ObjectID="_1566114891" r:id="rId25"/>
          </w:object>
        </w:r>
      </w:ins>
    </w:p>
    <w:p w:rsidR="00F57FD7" w:rsidRPr="002519C6" w:rsidRDefault="00F57FD7" w:rsidP="00F57FD7">
      <w:pPr>
        <w:spacing w:after="120" w:line="240" w:lineRule="auto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Fonts w:ascii="Arial" w:hAnsi="Arial" w:cs="Arial"/>
          <w:b/>
        </w:rPr>
      </w:pPr>
      <w:r w:rsidRPr="002519C6">
        <w:rPr>
          <w:rFonts w:ascii="Arial" w:hAnsi="Arial" w:cs="Arial"/>
          <w:b/>
        </w:rPr>
        <w:t xml:space="preserve">Campos de entrada: </w:t>
      </w:r>
    </w:p>
    <w:p w:rsidR="004758A4" w:rsidRPr="002519C6" w:rsidRDefault="004758A4" w:rsidP="00F57FD7">
      <w:pPr>
        <w:spacing w:after="120" w:line="240" w:lineRule="auto"/>
        <w:ind w:left="708"/>
        <w:rPr>
          <w:rFonts w:ascii="Arial" w:hAnsi="Arial" w:cs="Arial"/>
        </w:rPr>
      </w:pPr>
      <w:r w:rsidRPr="002519C6">
        <w:rPr>
          <w:rFonts w:ascii="Arial" w:hAnsi="Arial" w:cs="Arial"/>
        </w:rPr>
        <w:t>Não se aplica.</w:t>
      </w:r>
    </w:p>
    <w:p w:rsidR="00F57FD7" w:rsidRPr="002519C6" w:rsidRDefault="00F57FD7" w:rsidP="00F57FD7">
      <w:pPr>
        <w:spacing w:after="120" w:line="240" w:lineRule="auto"/>
        <w:jc w:val="both"/>
        <w:rPr>
          <w:rFonts w:ascii="Arial" w:hAnsi="Arial" w:cs="Arial"/>
        </w:rPr>
      </w:pPr>
    </w:p>
    <w:p w:rsidR="00F57FD7" w:rsidRPr="002519C6" w:rsidRDefault="00F57FD7" w:rsidP="00F57FD7">
      <w:pPr>
        <w:spacing w:after="120" w:line="240" w:lineRule="auto"/>
        <w:ind w:left="708"/>
        <w:rPr>
          <w:rStyle w:val="Forte"/>
          <w:rFonts w:ascii="Arial" w:hAnsi="Arial" w:cs="Arial"/>
        </w:rPr>
      </w:pPr>
      <w:r w:rsidRPr="002519C6">
        <w:rPr>
          <w:rStyle w:val="Forte"/>
          <w:rFonts w:ascii="Arial" w:hAnsi="Arial" w:cs="Arial"/>
        </w:rPr>
        <w:t xml:space="preserve">Campos de saída: </w:t>
      </w:r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  <w:tblGridChange w:id="895">
          <w:tblGrid>
            <w:gridCol w:w="1184"/>
            <w:gridCol w:w="1276"/>
            <w:gridCol w:w="2835"/>
            <w:gridCol w:w="4137"/>
          </w:tblGrid>
        </w:tblGridChange>
      </w:tblGrid>
      <w:tr w:rsidR="00F57FD7" w:rsidRPr="002519C6" w:rsidTr="00CC0F22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Origem Info.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Máscara</w:t>
            </w:r>
            <w:ins w:id="896" w:author="eric.giuliani" w:date="2017-07-03T14:04:00Z">
              <w:r w:rsidR="00675BD0"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F57FD7" w:rsidRPr="002519C6" w:rsidRDefault="00F57FD7" w:rsidP="00CC0F22">
            <w:pPr>
              <w:snapToGrid w:val="0"/>
              <w:spacing w:before="120" w:after="120" w:line="240" w:lineRule="auto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2519C6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Instalação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675BD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97" w:author="eric.giuliani" w:date="2017-07-03T14:04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Código da instalação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Mês/Ano Incidência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Mês/Ano de incidência da COSIP</w:t>
            </w:r>
          </w:p>
        </w:tc>
      </w:tr>
      <w:tr w:rsidR="001A4992" w:rsidRPr="002519C6" w:rsidTr="001A6C7B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Consumo (kWh)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675BD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898" w:author="eric.giuliani" w:date="2017-07-03T14:04:00Z">
              <w:r>
                <w:rPr>
                  <w:rFonts w:ascii="Arial" w:hAnsi="Arial" w:cs="Arial"/>
                  <w:bCs/>
                  <w:sz w:val="18"/>
                  <w:szCs w:val="18"/>
                </w:rPr>
                <w:t>99.999.999,99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Consumo, em kWh, no mês de </w:t>
            </w:r>
            <w:del w:id="899" w:author="eric.giuliani" w:date="2017-07-03T14:15:00Z">
              <w:r w:rsidRPr="002519C6" w:rsidDel="0025060F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referência</w:delText>
              </w:r>
            </w:del>
            <w:ins w:id="900" w:author="eric.giuliani" w:date="2017-07-03T14:15:00Z">
              <w:r w:rsidR="0025060F"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referência.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</w:t>
            </w:r>
          </w:p>
        </w:tc>
      </w:tr>
      <w:tr w:rsidR="00D335C6" w:rsidRPr="002519C6" w:rsidTr="00E335A0">
        <w:trPr>
          <w:jc w:val="center"/>
          <w:ins w:id="901" w:author="eric.giuliani" w:date="2017-07-03T15:5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center"/>
              <w:rPr>
                <w:ins w:id="902" w:author="eric.giuliani" w:date="2017-07-03T15:51:00Z"/>
                <w:rFonts w:ascii="Arial" w:hAnsi="Arial" w:cs="Arial"/>
                <w:bCs/>
                <w:sz w:val="18"/>
                <w:szCs w:val="18"/>
              </w:rPr>
            </w:pPr>
            <w:ins w:id="903" w:author="eric.giuliani" w:date="2017-07-03T15:5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Código 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35C6" w:rsidRPr="002519C6" w:rsidRDefault="00D335C6" w:rsidP="00E335A0">
            <w:pPr>
              <w:jc w:val="center"/>
              <w:rPr>
                <w:ins w:id="904" w:author="eric.giuliani" w:date="2017-07-03T15:51:00Z"/>
                <w:rFonts w:ascii="Arial" w:hAnsi="Arial" w:cs="Arial"/>
                <w:bCs/>
                <w:sz w:val="18"/>
                <w:szCs w:val="18"/>
              </w:rPr>
            </w:pPr>
            <w:ins w:id="905" w:author="eric.giuliani" w:date="2017-07-03T15:5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Default="00D335C6" w:rsidP="00E335A0">
            <w:pPr>
              <w:snapToGrid w:val="0"/>
              <w:spacing w:line="360" w:lineRule="auto"/>
              <w:jc w:val="both"/>
              <w:rPr>
                <w:ins w:id="906" w:author="eric.giuliani" w:date="2017-07-03T15:51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907" w:author="eric.giuliani" w:date="2017-07-03T15:51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35C6" w:rsidRPr="002519C6" w:rsidRDefault="00D335C6" w:rsidP="00E335A0">
            <w:pPr>
              <w:snapToGrid w:val="0"/>
              <w:spacing w:line="360" w:lineRule="auto"/>
              <w:jc w:val="both"/>
              <w:rPr>
                <w:ins w:id="908" w:author="eric.giuliani" w:date="2017-07-03T15:5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909" w:author="eric.giuliani" w:date="2017-07-03T15:5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Contrato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675BD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910" w:author="eric.giuliani" w:date="2017-07-03T14:04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Situação do contrato [</w:t>
            </w:r>
            <w:r w:rsidR="0006121D">
              <w:fldChar w:fldCharType="begin"/>
            </w:r>
            <w:ins w:id="911" w:author="eric.giuliani" w:date="2017-08-08T08:53:00Z">
              <w:r w:rsidR="00656097">
                <w:instrText>HYPERLINK "Artefatos%20-%20Especificacao.docx" \l "RN_028"</w:instrText>
              </w:r>
            </w:ins>
            <w:del w:id="912" w:author="eric.giuliani" w:date="2017-07-01T21:38:00Z">
              <w:r w:rsidR="00B74E9E" w:rsidDel="001F27B0">
                <w:delInstrText>HYPERLINK "Artefatos%20-%20Especificacao.docx" \l "RN_028"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RN_028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Início Vigência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160A" w:rsidRDefault="001A49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Início da vigência d</w:t>
            </w:r>
            <w:del w:id="913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ins w:id="914" w:author="eric.giuliani" w:date="2017-05-19T14:19:00Z">
              <w:r w:rsidR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Contrato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Fim Vigência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160A" w:rsidRDefault="001A499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Fim da vigência d</w:t>
            </w:r>
            <w:del w:id="915" w:author="eric.giuliani" w:date="2017-05-19T14:19:00Z">
              <w:r w:rsidRPr="002519C6" w:rsidDel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delText>a</w:delText>
              </w:r>
            </w:del>
            <w:ins w:id="916" w:author="eric.giuliani" w:date="2017-05-19T14:19:00Z">
              <w:r w:rsidR="00CD1068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</w:ins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Contrato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Tipo Pessoa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675BD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17" w:author="eric.giuliani" w:date="2017-07-03T14:05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Tipo de pessoa do contribuinte. [</w:t>
            </w:r>
            <w:r w:rsidR="0006121D">
              <w:fldChar w:fldCharType="begin"/>
            </w:r>
            <w:ins w:id="918" w:author="eric.giuliani" w:date="2017-08-08T08:53:00Z">
              <w:r w:rsidR="00656097">
                <w:instrText>HYPERLINK "Artefatos%20-%20Especificacao.docx" \l "RN_021"</w:instrText>
              </w:r>
            </w:ins>
            <w:del w:id="919" w:author="eric.giuliani" w:date="2017-07-01T21:38:00Z">
              <w:r w:rsidR="00B74E9E" w:rsidDel="001F27B0">
                <w:delInstrText>HYPERLINK "Artefatos%20-%20Especificacao.docx" \l "RN_021"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RN_021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 / CNPJ / Rani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CPF: 999.999.999-99</w:t>
            </w:r>
          </w:p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CNPJ: 99.999.999/9999-99</w:t>
            </w:r>
          </w:p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RANI: 15 dígitos sem máscara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CPF ou CNPJ ou RANI do contribuinte.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Nome Contribuinte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675BD0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ins w:id="920" w:author="eric.giuliani" w:date="2017-07-03T14:05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Nome do contribuinte.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Início Cash Power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início de Cash Power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Desligamento Cash Power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de desligamento do Cash Power</w:t>
            </w:r>
          </w:p>
        </w:tc>
      </w:tr>
      <w:tr w:rsidR="001A4992" w:rsidRPr="002519C6" w:rsidTr="001A6C7B">
        <w:trPr>
          <w:jc w:val="center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Logradouro [</w:t>
            </w:r>
            <w:r w:rsidR="0006121D">
              <w:fldChar w:fldCharType="begin"/>
            </w:r>
            <w:ins w:id="921" w:author="eric.giuliani" w:date="2017-08-08T08:53:00Z">
              <w:r w:rsidR="00656097">
                <w:instrText>HYPERLINK "Artefatos%20-%20Especificacao.docx" \l "RN_090"</w:instrText>
              </w:r>
            </w:ins>
            <w:del w:id="922" w:author="eric.giuliani" w:date="2017-07-01T21:38:00Z">
              <w:r w:rsidR="00B74E9E" w:rsidDel="001F27B0">
                <w:delInstrText>HYPERLINK "Artefatos%20-%20Especificacao.docx" \l "RN_090"</w:delInstrText>
              </w:r>
            </w:del>
            <w:r w:rsidR="0006121D">
              <w:fldChar w:fldCharType="separate"/>
            </w:r>
            <w:r w:rsidRPr="002519C6">
              <w:rPr>
                <w:rStyle w:val="Hyperlink"/>
                <w:rFonts w:ascii="Arial" w:hAnsi="Arial" w:cs="Arial"/>
                <w:bCs/>
                <w:sz w:val="18"/>
                <w:szCs w:val="18"/>
              </w:rPr>
              <w:t>RN_090</w:t>
            </w:r>
            <w:r w:rsidR="0006121D">
              <w:fldChar w:fldCharType="end"/>
            </w: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]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Compra (kWh)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t>99999999,99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Total de energia em kWh contratado</w:t>
            </w:r>
          </w:p>
        </w:tc>
      </w:tr>
      <w:tr w:rsidR="001A4992" w:rsidRPr="002519C6" w:rsidTr="00E335A0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 xml:space="preserve">Data 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>Compra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A4992" w:rsidRPr="002519C6" w:rsidRDefault="001A4992" w:rsidP="00E335A0">
            <w:pPr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 xml:space="preserve">Base de </w:t>
            </w:r>
            <w:r w:rsidRPr="002519C6">
              <w:rPr>
                <w:rFonts w:ascii="Arial" w:hAnsi="Arial" w:cs="Arial"/>
                <w:bCs/>
                <w:sz w:val="18"/>
                <w:szCs w:val="18"/>
              </w:rPr>
              <w:lastRenderedPageBreak/>
              <w:t>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color w:val="000000" w:themeColor="text1"/>
                <w:sz w:val="18"/>
                <w:szCs w:val="18"/>
              </w:rPr>
              <w:lastRenderedPageBreak/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A4992" w:rsidRPr="002519C6" w:rsidRDefault="001A4992" w:rsidP="00E335A0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Data da compra ou da última recarga</w:t>
            </w:r>
          </w:p>
        </w:tc>
      </w:tr>
      <w:tr w:rsidR="001B1371" w:rsidRPr="002519C6" w:rsidTr="00656097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923" w:author="eric.giuliani" w:date="2017-07-03T14:59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ins w:id="924" w:author="eric.giuliani" w:date="2017-07-03T14:58:00Z"/>
          <w:trPrChange w:id="925" w:author="eric.giuliani" w:date="2017-07-03T14:59:00Z">
            <w:trPr>
              <w:jc w:val="center"/>
            </w:trPr>
          </w:trPrChange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926" w:author="eric.giuliani" w:date="2017-07-03T14:59:00Z">
              <w:tcPr>
                <w:tcW w:w="11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B1371" w:rsidRDefault="001B1371" w:rsidP="001A6C7B">
            <w:pPr>
              <w:snapToGrid w:val="0"/>
              <w:spacing w:line="360" w:lineRule="auto"/>
              <w:jc w:val="center"/>
              <w:rPr>
                <w:ins w:id="927" w:author="eric.giuliani" w:date="2017-07-03T14:58:00Z"/>
                <w:rFonts w:ascii="Arial" w:hAnsi="Arial" w:cs="Arial"/>
                <w:bCs/>
                <w:sz w:val="18"/>
                <w:szCs w:val="18"/>
              </w:rPr>
            </w:pPr>
            <w:ins w:id="928" w:author="eric.giuliani" w:date="2017-07-03T14:5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lastRenderedPageBreak/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929" w:author="eric.giuliani" w:date="2017-07-03T14:59:00Z">
              <w:tcPr>
                <w:tcW w:w="127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B1371" w:rsidRDefault="001B1371" w:rsidP="001A6C7B">
            <w:pPr>
              <w:snapToGrid w:val="0"/>
              <w:spacing w:line="360" w:lineRule="auto"/>
              <w:jc w:val="center"/>
              <w:rPr>
                <w:ins w:id="930" w:author="eric.giuliani" w:date="2017-07-03T14:58:00Z"/>
                <w:rFonts w:ascii="Arial" w:hAnsi="Arial" w:cs="Arial"/>
                <w:bCs/>
                <w:sz w:val="18"/>
                <w:szCs w:val="18"/>
              </w:rPr>
            </w:pPr>
            <w:ins w:id="931" w:author="eric.giuliani" w:date="2017-07-03T14:59:00Z"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tcPrChange w:id="932" w:author="eric.giuliani" w:date="2017-07-03T14:59:00Z">
              <w:tcPr>
                <w:tcW w:w="2835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1B1371" w:rsidRDefault="001B1371" w:rsidP="001A6C7B">
            <w:pPr>
              <w:snapToGrid w:val="0"/>
              <w:spacing w:line="360" w:lineRule="auto"/>
              <w:jc w:val="both"/>
              <w:rPr>
                <w:ins w:id="933" w:author="eric.giuliani" w:date="2017-07-03T14:58:00Z"/>
                <w:rFonts w:ascii="Arial" w:hAnsi="Arial" w:cs="Arial"/>
                <w:bCs/>
                <w:sz w:val="18"/>
                <w:szCs w:val="18"/>
              </w:rPr>
            </w:pPr>
            <w:ins w:id="934" w:author="eric.giuliani" w:date="2017-07-03T14:59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tcPrChange w:id="935" w:author="eric.giuliani" w:date="2017-07-03T14:59:00Z">
              <w:tcPr>
                <w:tcW w:w="413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:rsidR="001B1371" w:rsidRPr="00B7476C" w:rsidRDefault="001B1371" w:rsidP="001A6C7B">
            <w:pPr>
              <w:snapToGrid w:val="0"/>
              <w:spacing w:line="360" w:lineRule="auto"/>
              <w:jc w:val="both"/>
              <w:rPr>
                <w:ins w:id="936" w:author="eric.giuliani" w:date="2017-07-03T14:58:00Z"/>
                <w:rFonts w:ascii="Arial" w:hAnsi="Arial" w:cs="Arial"/>
                <w:bCs/>
                <w:sz w:val="18"/>
                <w:szCs w:val="18"/>
              </w:rPr>
            </w:pPr>
            <w:ins w:id="937" w:author="eric.giuliani" w:date="2017-07-03T14:5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 [</w:t>
              </w:r>
              <w:r w:rsidR="0006121D">
                <w:fldChar w:fldCharType="begin"/>
              </w:r>
            </w:ins>
            <w:ins w:id="938" w:author="eric.giuliani" w:date="2017-08-08T08:53:00Z">
              <w:r w:rsidR="00656097">
                <w:instrText>HYPERLINK "Artefatos%20-%20Especificacao.docx" \l "RN_011"</w:instrText>
              </w:r>
            </w:ins>
            <w:ins w:id="939" w:author="eric.giuliani" w:date="2017-07-03T14:59:00Z">
              <w:r w:rsidR="0006121D">
                <w:fldChar w:fldCharType="separate"/>
              </w:r>
              <w:r w:rsidRPr="00392912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06121D">
                <w:fldChar w:fldCharType="end"/>
              </w:r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52334B" w:rsidRPr="002519C6" w:rsidTr="001A6C7B">
        <w:trPr>
          <w:jc w:val="center"/>
          <w:ins w:id="940" w:author="eric.giuliani" w:date="2017-05-22T23:0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ins w:id="941" w:author="eric.giuliani" w:date="2017-05-22T23:05:00Z"/>
                <w:rFonts w:ascii="Arial" w:hAnsi="Arial" w:cs="Arial"/>
                <w:bCs/>
                <w:sz w:val="18"/>
                <w:szCs w:val="18"/>
              </w:rPr>
            </w:pPr>
            <w:ins w:id="942" w:author="eric.giuliani" w:date="2017-05-22T23:05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Operação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ins w:id="943" w:author="eric.giuliani" w:date="2017-05-22T23:05:00Z"/>
                <w:rFonts w:ascii="Arial" w:hAnsi="Arial" w:cs="Arial"/>
                <w:bCs/>
                <w:sz w:val="18"/>
                <w:szCs w:val="18"/>
              </w:rPr>
            </w:pPr>
            <w:ins w:id="944" w:author="eric.giuliani" w:date="2017-05-22T23:05:00Z">
              <w:r>
                <w:rPr>
                  <w:rFonts w:ascii="Arial" w:hAnsi="Arial" w:cs="Arial"/>
                  <w:bCs/>
                  <w:sz w:val="18"/>
                  <w:szCs w:val="18"/>
                </w:rPr>
                <w:t>Banco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675BD0" w:rsidP="001A6C7B">
            <w:pPr>
              <w:snapToGrid w:val="0"/>
              <w:spacing w:line="360" w:lineRule="auto"/>
              <w:jc w:val="both"/>
              <w:rPr>
                <w:ins w:id="945" w:author="eric.giuliani" w:date="2017-05-22T23:05:00Z"/>
                <w:rFonts w:ascii="Arial" w:hAnsi="Arial" w:cs="Arial"/>
                <w:bCs/>
                <w:sz w:val="18"/>
                <w:szCs w:val="18"/>
              </w:rPr>
            </w:pPr>
            <w:ins w:id="946" w:author="eric.giuliani" w:date="2017-07-03T14:05:00Z">
              <w:r>
                <w:rPr>
                  <w:rFonts w:ascii="Arial" w:hAnsi="Arial" w:cs="Arial"/>
                  <w:bCs/>
                  <w:sz w:val="18"/>
                  <w:szCs w:val="18"/>
                </w:rPr>
                <w:t>50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ins w:id="947" w:author="eric.giuliani" w:date="2017-05-22T23:05:00Z"/>
                <w:rFonts w:ascii="Arial" w:hAnsi="Arial" w:cs="Arial"/>
                <w:bCs/>
                <w:sz w:val="18"/>
                <w:szCs w:val="18"/>
              </w:rPr>
            </w:pPr>
            <w:ins w:id="948" w:author="eric.giuliani" w:date="2017-05-22T23:05:00Z">
              <w:r w:rsidRPr="00B7476C">
                <w:rPr>
                  <w:rFonts w:ascii="Arial" w:hAnsi="Arial" w:cs="Arial"/>
                  <w:bCs/>
                  <w:sz w:val="18"/>
                  <w:szCs w:val="18"/>
                </w:rPr>
                <w:t>Usuário que realizou a operação no registro.</w:t>
              </w:r>
            </w:ins>
          </w:p>
        </w:tc>
      </w:tr>
      <w:tr w:rsidR="0052334B" w:rsidRPr="002519C6" w:rsidTr="001A6C7B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de Inclusão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em que o registro foi incluído na base de dados</w:t>
            </w:r>
          </w:p>
        </w:tc>
      </w:tr>
      <w:tr w:rsidR="0052334B" w:rsidRPr="002519C6" w:rsidTr="001A6C7B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de Alteração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DD/MM/AAAA</w:t>
            </w: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Data em que o registro foi alterado na base de dados</w:t>
            </w:r>
          </w:p>
        </w:tc>
      </w:tr>
      <w:tr w:rsidR="0052334B" w:rsidRPr="002519C6" w:rsidTr="001A6C7B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de Cadastro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675BD0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49" w:author="eric.giuliani" w:date="2017-07-03T14:05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Origem do cadastro do registro</w:t>
            </w:r>
          </w:p>
        </w:tc>
      </w:tr>
      <w:tr w:rsidR="0052334B" w:rsidRPr="002519C6" w:rsidTr="001A6C7B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055F" w:rsidRDefault="0052334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Versão</w:t>
            </w:r>
            <w:del w:id="950" w:author="eric.giuliani" w:date="2017-05-22T23:05:00Z">
              <w:r w:rsidRPr="002519C6" w:rsidDel="0052334B">
                <w:rPr>
                  <w:rFonts w:ascii="Arial" w:hAnsi="Arial" w:cs="Arial"/>
                  <w:bCs/>
                  <w:sz w:val="18"/>
                  <w:szCs w:val="18"/>
                </w:rPr>
                <w:delText xml:space="preserve"> do Registro</w:delText>
              </w:r>
            </w:del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52334B" w:rsidP="001A6C7B">
            <w:pPr>
              <w:snapToGrid w:val="0"/>
              <w:spacing w:line="360" w:lineRule="auto"/>
              <w:jc w:val="center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Base de Dados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2334B" w:rsidRPr="002519C6" w:rsidRDefault="00675BD0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951" w:author="eric.giuliani" w:date="2017-07-03T14:05:00Z">
              <w:r>
                <w:rPr>
                  <w:rFonts w:ascii="Arial" w:hAnsi="Arial" w:cs="Arial"/>
                  <w:bCs/>
                  <w:sz w:val="18"/>
                  <w:szCs w:val="18"/>
                </w:rPr>
                <w:t>11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2334B" w:rsidRPr="002519C6" w:rsidRDefault="0052334B" w:rsidP="001A6C7B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r w:rsidRPr="002519C6">
              <w:rPr>
                <w:rFonts w:ascii="Arial" w:hAnsi="Arial" w:cs="Arial"/>
                <w:bCs/>
                <w:sz w:val="18"/>
                <w:szCs w:val="18"/>
              </w:rPr>
              <w:t>Versão atual do registro, decorrente ao histórico de alterações</w:t>
            </w:r>
            <w:ins w:id="952" w:author="eric.giuliani" w:date="2017-07-03T14:05:00Z">
              <w:r w:rsidR="00675BD0"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</w:tc>
      </w:tr>
    </w:tbl>
    <w:p w:rsidR="00D517C6" w:rsidRDefault="00D517C6" w:rsidP="00F57FD7">
      <w:pPr>
        <w:spacing w:line="360" w:lineRule="auto"/>
        <w:rPr>
          <w:ins w:id="953" w:author="eric.giuliani" w:date="2017-05-19T16:47:00Z"/>
          <w:rFonts w:ascii="Arial" w:hAnsi="Arial" w:cs="Arial"/>
        </w:rPr>
      </w:pPr>
    </w:p>
    <w:p w:rsidR="00D517C6" w:rsidRDefault="00D517C6">
      <w:pPr>
        <w:widowControl/>
        <w:spacing w:after="200" w:line="276" w:lineRule="auto"/>
        <w:rPr>
          <w:ins w:id="954" w:author="eric.giuliani" w:date="2017-05-19T16:47:00Z"/>
          <w:rFonts w:ascii="Arial" w:hAnsi="Arial" w:cs="Arial"/>
        </w:rPr>
      </w:pPr>
      <w:ins w:id="955" w:author="eric.giuliani" w:date="2017-05-19T16:47:00Z">
        <w:r>
          <w:rPr>
            <w:rFonts w:ascii="Arial" w:hAnsi="Arial" w:cs="Arial"/>
          </w:rPr>
          <w:br w:type="page"/>
        </w:r>
      </w:ins>
    </w:p>
    <w:p w:rsidR="00F57FD7" w:rsidRPr="002519C6" w:rsidDel="00D517C6" w:rsidRDefault="00F57FD7" w:rsidP="00F57FD7">
      <w:pPr>
        <w:spacing w:line="360" w:lineRule="auto"/>
        <w:rPr>
          <w:del w:id="956" w:author="eric.giuliani" w:date="2017-05-19T16:47:00Z"/>
          <w:rFonts w:ascii="Arial" w:hAnsi="Arial" w:cs="Arial"/>
        </w:rPr>
      </w:pPr>
      <w:bookmarkStart w:id="957" w:name="_Toc483167255"/>
      <w:bookmarkStart w:id="958" w:name="TS_06"/>
      <w:bookmarkStart w:id="959" w:name="_Toc483171042"/>
      <w:bookmarkStart w:id="960" w:name="_Toc483204310"/>
      <w:bookmarkStart w:id="961" w:name="_Toc483573058"/>
      <w:bookmarkStart w:id="962" w:name="_Toc486856129"/>
      <w:bookmarkStart w:id="963" w:name="_Toc491691395"/>
      <w:bookmarkEnd w:id="957"/>
      <w:bookmarkEnd w:id="958"/>
      <w:bookmarkEnd w:id="959"/>
      <w:bookmarkEnd w:id="960"/>
      <w:bookmarkEnd w:id="961"/>
      <w:bookmarkEnd w:id="962"/>
      <w:bookmarkEnd w:id="963"/>
    </w:p>
    <w:p w:rsidR="00D517C6" w:rsidRPr="002519C6" w:rsidRDefault="00D517C6" w:rsidP="00D517C6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ins w:id="964" w:author="eric.giuliani" w:date="2017-05-19T16:47:00Z"/>
          <w:rFonts w:cs="Arial"/>
        </w:rPr>
      </w:pPr>
      <w:bookmarkStart w:id="965" w:name="_Toc491691396"/>
      <w:ins w:id="966" w:author="eric.giuliani" w:date="2017-05-19T16:47:00Z">
        <w:r w:rsidRPr="002519C6">
          <w:rPr>
            <w:rFonts w:cs="Arial"/>
          </w:rPr>
          <w:t>Pesquisar Cash Power</w:t>
        </w:r>
        <w:r>
          <w:rPr>
            <w:rFonts w:cs="Arial"/>
          </w:rPr>
          <w:t xml:space="preserve"> - Avançada</w:t>
        </w:r>
        <w:bookmarkEnd w:id="965"/>
      </w:ins>
    </w:p>
    <w:p w:rsidR="00D517C6" w:rsidRPr="002519C6" w:rsidRDefault="00D517C6" w:rsidP="00D517C6">
      <w:pPr>
        <w:spacing w:after="120" w:line="240" w:lineRule="auto"/>
        <w:rPr>
          <w:ins w:id="967" w:author="eric.giuliani" w:date="2017-05-19T16:47:00Z"/>
          <w:rFonts w:ascii="Arial" w:hAnsi="Arial" w:cs="Arial"/>
        </w:rPr>
      </w:pPr>
    </w:p>
    <w:p w:rsidR="00D517C6" w:rsidRPr="002519C6" w:rsidRDefault="00D517C6" w:rsidP="00D517C6">
      <w:pPr>
        <w:spacing w:after="120" w:line="240" w:lineRule="auto"/>
        <w:jc w:val="center"/>
        <w:rPr>
          <w:ins w:id="968" w:author="eric.giuliani" w:date="2017-05-19T16:47:00Z"/>
          <w:rFonts w:ascii="Arial" w:hAnsi="Arial" w:cs="Arial"/>
        </w:rPr>
      </w:pPr>
      <w:ins w:id="969" w:author="eric.giuliani" w:date="2017-05-19T16:48:00Z">
        <w:del w:id="970" w:author="Eric" w:date="2017-05-21T22:45:00Z">
          <w:r w:rsidRPr="004877C7" w:rsidDel="004F3350">
            <w:rPr>
              <w:rFonts w:ascii="Arial" w:hAnsi="Arial" w:cs="Arial"/>
            </w:rPr>
            <w:object w:dxaOrig="4320" w:dyaOrig="3783">
              <v:shape id="_x0000_i1036" type="#_x0000_t75" style="width:510pt;height:531.75pt" o:ole="">
                <v:imagedata r:id="rId26" o:title=""/>
              </v:shape>
              <o:OLEObject Type="Embed" ProgID="PBrush" ShapeID="_x0000_i1036" DrawAspect="Content" ObjectID="_1566114892" r:id="rId27"/>
            </w:object>
          </w:r>
        </w:del>
      </w:ins>
      <w:ins w:id="971" w:author="Eric" w:date="2017-05-21T22:45:00Z">
        <w:del w:id="972" w:author="eric.giuliani" w:date="2017-07-03T14:06:00Z">
          <w:r w:rsidR="008224EA" w:rsidRPr="004877C7" w:rsidDel="00D867C1">
            <w:rPr>
              <w:rFonts w:ascii="Arial" w:hAnsi="Arial" w:cs="Arial"/>
            </w:rPr>
            <w:object w:dxaOrig="4320" w:dyaOrig="3783">
              <v:shape id="_x0000_i1037" type="#_x0000_t75" style="width:510pt;height:522.75pt" o:ole="">
                <v:imagedata r:id="rId28" o:title=""/>
              </v:shape>
              <o:OLEObject Type="Embed" ProgID="PBrush" ShapeID="_x0000_i1037" DrawAspect="Content" ObjectID="_1566114893" r:id="rId29"/>
            </w:object>
          </w:r>
        </w:del>
      </w:ins>
      <w:del w:id="973" w:author="eric.giuliani" w:date="2017-08-26T15:42:00Z">
        <w:r w:rsidR="0006121D" w:rsidRPr="00CD2FBA" w:rsidDel="0028417C">
          <w:rPr>
            <w:rFonts w:ascii="Arial" w:hAnsi="Arial" w:cs="Arial"/>
          </w:rPr>
          <w:fldChar w:fldCharType="begin"/>
        </w:r>
        <w:r w:rsidR="0006121D" w:rsidRPr="00CD2FBA" w:rsidDel="0028417C">
          <w:rPr>
            <w:rFonts w:ascii="Arial" w:hAnsi="Arial" w:cs="Arial"/>
          </w:rPr>
          <w:fldChar w:fldCharType="end"/>
        </w:r>
      </w:del>
      <w:ins w:id="974" w:author="eric.giuliani" w:date="2017-08-26T15:43:00Z">
        <w:r w:rsidR="0028417C" w:rsidRPr="00580C1C">
          <w:rPr>
            <w:rFonts w:ascii="Arial" w:hAnsi="Arial" w:cs="Arial"/>
          </w:rPr>
          <w:object w:dxaOrig="4320" w:dyaOrig="3783">
            <v:shape id="_x0000_i1038" type="#_x0000_t75" style="width:510pt;height:557.25pt" o:ole="">
              <v:imagedata r:id="rId30" o:title=""/>
            </v:shape>
            <o:OLEObject Type="Embed" ProgID="PBrush" ShapeID="_x0000_i1038" DrawAspect="Content" ObjectID="_1566114894" r:id="rId31"/>
          </w:object>
        </w:r>
      </w:ins>
    </w:p>
    <w:p w:rsidR="00D517C6" w:rsidRPr="002519C6" w:rsidRDefault="00D517C6" w:rsidP="00D517C6">
      <w:pPr>
        <w:spacing w:after="120" w:line="240" w:lineRule="auto"/>
        <w:rPr>
          <w:ins w:id="975" w:author="eric.giuliani" w:date="2017-05-19T16:47:00Z"/>
          <w:rFonts w:ascii="Arial" w:hAnsi="Arial" w:cs="Arial"/>
        </w:rPr>
      </w:pPr>
    </w:p>
    <w:p w:rsidR="00D517C6" w:rsidRPr="002519C6" w:rsidRDefault="00D517C6" w:rsidP="00D517C6">
      <w:pPr>
        <w:spacing w:after="120" w:line="240" w:lineRule="auto"/>
        <w:ind w:left="708"/>
        <w:rPr>
          <w:ins w:id="976" w:author="eric.giuliani" w:date="2017-05-19T16:47:00Z"/>
          <w:rFonts w:ascii="Arial" w:hAnsi="Arial" w:cs="Arial"/>
          <w:b/>
        </w:rPr>
      </w:pPr>
      <w:ins w:id="977" w:author="eric.giuliani" w:date="2017-05-19T16:47:00Z">
        <w:r w:rsidRPr="002519C6">
          <w:rPr>
            <w:rFonts w:ascii="Arial" w:hAnsi="Arial" w:cs="Arial"/>
            <w:b/>
          </w:rPr>
          <w:t xml:space="preserve">Campos de entrada: </w:t>
        </w:r>
      </w:ins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76"/>
        <w:gridCol w:w="992"/>
        <w:gridCol w:w="1843"/>
        <w:gridCol w:w="4166"/>
        <w:tblGridChange w:id="978">
          <w:tblGrid>
            <w:gridCol w:w="1190"/>
            <w:gridCol w:w="1276"/>
            <w:gridCol w:w="992"/>
            <w:gridCol w:w="1843"/>
            <w:gridCol w:w="4166"/>
          </w:tblGrid>
        </w:tblGridChange>
      </w:tblGrid>
      <w:tr w:rsidR="00D517C6" w:rsidRPr="002519C6" w:rsidTr="00E335A0">
        <w:trPr>
          <w:trHeight w:val="254"/>
          <w:jc w:val="center"/>
          <w:ins w:id="979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517C6" w:rsidRPr="002519C6" w:rsidRDefault="00D517C6" w:rsidP="00E335A0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980" w:author="eric.giuliani" w:date="2017-05-19T16:4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981" w:author="eric.giuliani" w:date="2017-05-19T16:47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517C6" w:rsidRPr="002519C6" w:rsidRDefault="00D517C6" w:rsidP="00E335A0">
            <w:pPr>
              <w:snapToGrid w:val="0"/>
              <w:spacing w:before="120" w:after="120" w:line="240" w:lineRule="auto"/>
              <w:jc w:val="center"/>
              <w:rPr>
                <w:ins w:id="982" w:author="eric.giuliani" w:date="2017-05-19T16:4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983" w:author="eric.giuliani" w:date="2017-05-19T16:47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Obrigatório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517C6" w:rsidRPr="002519C6" w:rsidRDefault="00D517C6" w:rsidP="00E335A0">
            <w:pPr>
              <w:snapToGrid w:val="0"/>
              <w:spacing w:before="120" w:after="120" w:line="240" w:lineRule="auto"/>
              <w:jc w:val="center"/>
              <w:rPr>
                <w:ins w:id="984" w:author="eric.giuliani" w:date="2017-05-19T16:4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985" w:author="eric.giuliani" w:date="2017-05-19T16:47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Tipo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517C6" w:rsidRPr="002519C6" w:rsidRDefault="00D517C6" w:rsidP="00E335A0">
            <w:pPr>
              <w:snapToGrid w:val="0"/>
              <w:spacing w:before="120" w:after="120" w:line="240" w:lineRule="auto"/>
              <w:jc w:val="center"/>
              <w:rPr>
                <w:ins w:id="986" w:author="eric.giuliani" w:date="2017-05-19T16:4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987" w:author="eric.giuliani" w:date="2017-05-19T16:47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 xml:space="preserve">Máscara / Domínio </w:t>
              </w:r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lastRenderedPageBreak/>
                <w:t>/ Tamanho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517C6" w:rsidRPr="002519C6" w:rsidRDefault="00D517C6" w:rsidP="00E335A0">
            <w:pPr>
              <w:snapToGrid w:val="0"/>
              <w:spacing w:before="120" w:after="120" w:line="240" w:lineRule="auto"/>
              <w:jc w:val="center"/>
              <w:rPr>
                <w:ins w:id="988" w:author="eric.giuliani" w:date="2017-05-19T16:4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989" w:author="eric.giuliani" w:date="2017-05-19T16:47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lastRenderedPageBreak/>
                <w:t xml:space="preserve">Descrição / Valores padrões / Regras de </w:t>
              </w:r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lastRenderedPageBreak/>
                <w:t>negócio / etc.</w:t>
              </w:r>
            </w:ins>
          </w:p>
        </w:tc>
      </w:tr>
      <w:tr w:rsidR="00D517C6" w:rsidRPr="002519C6" w:rsidTr="00E335A0">
        <w:trPr>
          <w:trHeight w:val="131"/>
          <w:jc w:val="center"/>
          <w:ins w:id="990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99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99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lastRenderedPageBreak/>
                <w:t>Pesquisa Avançada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pacing w:line="360" w:lineRule="auto"/>
              <w:jc w:val="both"/>
              <w:rPr>
                <w:ins w:id="99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99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99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99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Checkbox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997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99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99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Permite realizar pesquisa avançada.</w:t>
              </w:r>
            </w:ins>
          </w:p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0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0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Quando marcado, exibe o agrupamento "Pesquisa Avançada" e esconde "Pesquisa Básica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”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; quando desmarcado, faz o inverso.</w:t>
              </w:r>
            </w:ins>
          </w:p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0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0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Este item é desmarcado por padrão.</w:t>
              </w:r>
            </w:ins>
          </w:p>
        </w:tc>
      </w:tr>
      <w:tr w:rsidR="00D517C6" w:rsidRPr="002519C6" w:rsidTr="00E335A0">
        <w:trPr>
          <w:trHeight w:val="131"/>
          <w:jc w:val="center"/>
          <w:ins w:id="1004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0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006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0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0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Pesquisa Avançada</w:t>
              </w:r>
            </w:ins>
          </w:p>
        </w:tc>
      </w:tr>
      <w:tr w:rsidR="00D517C6" w:rsidRPr="002519C6" w:rsidTr="00E335A0">
        <w:trPr>
          <w:trHeight w:val="131"/>
          <w:jc w:val="center"/>
          <w:ins w:id="1009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1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1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Instalação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pacing w:line="360" w:lineRule="auto"/>
              <w:jc w:val="both"/>
              <w:rPr>
                <w:ins w:id="101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1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1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1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16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017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1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1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da instalação</w:t>
              </w:r>
            </w:ins>
          </w:p>
        </w:tc>
      </w:tr>
      <w:tr w:rsidR="00D517C6" w:rsidRPr="002519C6" w:rsidTr="00E335A0">
        <w:trPr>
          <w:trHeight w:val="131"/>
          <w:jc w:val="center"/>
          <w:ins w:id="1020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2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2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Mês/Ano Incidência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023" w:author="eric.giuliani" w:date="2017-05-19T16:47:00Z"/>
              </w:rPr>
            </w:pPr>
            <w:ins w:id="102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2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2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27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028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2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3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Mês/Ano de incidência da COSIP</w:t>
              </w:r>
            </w:ins>
            <w:ins w:id="1031" w:author="eric.giuliani" w:date="2017-07-01T21:37:00Z">
              <w:r w:rsidR="001F27B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1032" w:author="eric.giuliani" w:date="2017-08-08T08:54:00Z">
              <w:r w:rsidR="0065609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"Artefatos%20-%20Especificacao.docx" \l "RN_195"</w:instrText>
              </w:r>
            </w:ins>
            <w:ins w:id="1033" w:author="eric.giuliani" w:date="2017-07-01T21:37:00Z"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1F27B0" w:rsidRPr="001F27B0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RN_195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1F27B0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D517C6" w:rsidRPr="002519C6" w:rsidTr="00E335A0">
        <w:trPr>
          <w:trHeight w:val="131"/>
          <w:jc w:val="center"/>
          <w:ins w:id="1034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3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3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Consumo (kWh)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037" w:author="eric.giuliani" w:date="2017-05-19T16:47:00Z"/>
              </w:rPr>
            </w:pPr>
            <w:ins w:id="103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3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4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41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042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4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4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Consumo, em kWh, no mês de </w:t>
              </w:r>
            </w:ins>
            <w:ins w:id="1045" w:author="eric.giuliani" w:date="2017-07-03T14:06:00Z">
              <w:r w:rsidR="0025060F"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referência.</w:t>
              </w:r>
            </w:ins>
          </w:p>
        </w:tc>
      </w:tr>
      <w:tr w:rsidR="00D517C6" w:rsidRPr="002519C6" w:rsidTr="00E335A0">
        <w:trPr>
          <w:trHeight w:val="131"/>
          <w:jc w:val="center"/>
          <w:ins w:id="1046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4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048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4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5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Contrato</w:t>
              </w:r>
            </w:ins>
          </w:p>
        </w:tc>
      </w:tr>
      <w:tr w:rsidR="007C0BF1" w:rsidRPr="002519C6" w:rsidTr="00E335A0">
        <w:trPr>
          <w:trHeight w:val="131"/>
          <w:jc w:val="center"/>
          <w:ins w:id="1051" w:author="eric.giuliani" w:date="2017-07-03T15:54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0BF1" w:rsidRPr="002519C6" w:rsidRDefault="007C0BF1" w:rsidP="00E335A0">
            <w:pPr>
              <w:snapToGrid w:val="0"/>
              <w:spacing w:line="360" w:lineRule="auto"/>
              <w:jc w:val="both"/>
              <w:rPr>
                <w:ins w:id="1052" w:author="eric.giuliani" w:date="2017-07-03T15:54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53" w:author="eric.giuliani" w:date="2017-07-03T15:54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do 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0BF1" w:rsidRPr="002519C6" w:rsidRDefault="007C0BF1" w:rsidP="00E335A0">
            <w:pPr>
              <w:rPr>
                <w:ins w:id="1054" w:author="eric.giuliani" w:date="2017-07-03T15:54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55" w:author="eric.giuliani" w:date="2017-07-03T15:54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0BF1" w:rsidRPr="002519C6" w:rsidRDefault="007C0BF1" w:rsidP="00E335A0">
            <w:pPr>
              <w:snapToGrid w:val="0"/>
              <w:spacing w:line="360" w:lineRule="auto"/>
              <w:jc w:val="both"/>
              <w:rPr>
                <w:ins w:id="1056" w:author="eric.giuliani" w:date="2017-07-03T15:54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57" w:author="eric.giuliani" w:date="2017-07-03T15:54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0BF1" w:rsidRPr="002519C6" w:rsidRDefault="007C0BF1" w:rsidP="00E335A0">
            <w:pPr>
              <w:snapToGrid w:val="0"/>
              <w:spacing w:line="360" w:lineRule="auto"/>
              <w:jc w:val="both"/>
              <w:rPr>
                <w:ins w:id="1058" w:author="eric.giuliani" w:date="2017-07-03T15:54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059" w:author="eric.giuliani" w:date="2017-07-03T15:54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0BF1" w:rsidRPr="002519C6" w:rsidRDefault="007C0BF1" w:rsidP="00E335A0">
            <w:pPr>
              <w:snapToGrid w:val="0"/>
              <w:spacing w:line="360" w:lineRule="auto"/>
              <w:jc w:val="both"/>
              <w:rPr>
                <w:ins w:id="1060" w:author="eric.giuliani" w:date="2017-07-03T15:54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61" w:author="eric.giuliani" w:date="2017-07-03T15:54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D517C6" w:rsidRPr="002519C6" w:rsidTr="00E335A0">
        <w:trPr>
          <w:trHeight w:val="131"/>
          <w:jc w:val="center"/>
          <w:ins w:id="1062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6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6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06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6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6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6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69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7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7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Situação do contrato [</w:t>
              </w:r>
              <w:r w:rsidR="0006121D">
                <w:fldChar w:fldCharType="begin"/>
              </w:r>
            </w:ins>
            <w:ins w:id="1072" w:author="eric.giuliani" w:date="2017-08-08T08:54:00Z">
              <w:r w:rsidR="00656097">
                <w:instrText>HYPERLINK "Artefatos%20-%20Especificacao.docx" \l "RN_028"</w:instrText>
              </w:r>
            </w:ins>
            <w:ins w:id="1073" w:author="eric.giuliani" w:date="2017-05-19T16:47:00Z"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RN_028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D517C6" w:rsidRPr="002519C6" w:rsidTr="00E335A0">
        <w:trPr>
          <w:trHeight w:val="131"/>
          <w:jc w:val="center"/>
          <w:ins w:id="1074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7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7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 Vigência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077" w:author="eric.giuliani" w:date="2017-05-19T16:47:00Z"/>
              </w:rPr>
            </w:pPr>
            <w:ins w:id="107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7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8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81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082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Default="00D517C6" w:rsidP="00E335A0">
            <w:pPr>
              <w:snapToGrid w:val="0"/>
              <w:spacing w:line="360" w:lineRule="auto"/>
              <w:jc w:val="both"/>
              <w:rPr>
                <w:ins w:id="108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8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Contrato</w:t>
              </w:r>
            </w:ins>
          </w:p>
        </w:tc>
      </w:tr>
      <w:tr w:rsidR="00D517C6" w:rsidRPr="002519C6" w:rsidTr="00E335A0">
        <w:trPr>
          <w:trHeight w:val="131"/>
          <w:jc w:val="center"/>
          <w:ins w:id="1085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8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8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Fim Vigência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088" w:author="eric.giuliani" w:date="2017-05-19T16:47:00Z"/>
              </w:rPr>
            </w:pPr>
            <w:ins w:id="108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9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9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92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093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Default="00D517C6" w:rsidP="00E335A0">
            <w:pPr>
              <w:snapToGrid w:val="0"/>
              <w:spacing w:line="360" w:lineRule="auto"/>
              <w:jc w:val="both"/>
              <w:rPr>
                <w:ins w:id="109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09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Fim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o 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Contrato</w:t>
              </w:r>
            </w:ins>
          </w:p>
        </w:tc>
      </w:tr>
      <w:tr w:rsidR="00D517C6" w:rsidRPr="002519C6" w:rsidTr="00E335A0">
        <w:trPr>
          <w:trHeight w:val="131"/>
          <w:jc w:val="center"/>
          <w:ins w:id="1096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9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098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09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100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0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0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Contribuinte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03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0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0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Pessoa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pacing w:line="360" w:lineRule="auto"/>
              <w:jc w:val="both"/>
              <w:rPr>
                <w:ins w:id="110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0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0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0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10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1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1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de pessoa do contribuinte. [</w:t>
              </w:r>
              <w:r w:rsidR="0006121D">
                <w:fldChar w:fldCharType="begin"/>
              </w:r>
            </w:ins>
            <w:ins w:id="1113" w:author="eric.giuliani" w:date="2017-08-08T08:54:00Z">
              <w:r w:rsidR="00656097">
                <w:instrText>HYPERLINK "Artefatos%20-%20Especificacao.docx" \l "RN_021"</w:instrText>
              </w:r>
            </w:ins>
            <w:ins w:id="1114" w:author="eric.giuliani" w:date="2017-05-19T16:47:00Z"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RN_021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15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1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1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CPF / CNPJ / Rani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pacing w:line="360" w:lineRule="auto"/>
              <w:jc w:val="both"/>
              <w:rPr>
                <w:ins w:id="111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1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2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2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22" w:author="eric.giuliani" w:date="2017-05-19T16:47:00Z"/>
                <w:rFonts w:ascii="Arial" w:hAnsi="Arial" w:cs="Arial"/>
                <w:bCs/>
                <w:sz w:val="18"/>
                <w:szCs w:val="18"/>
              </w:rPr>
            </w:pPr>
            <w:ins w:id="1123" w:author="eric.giuliani" w:date="2017-05-19T16:47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CPF: 999.999.999-99</w:t>
              </w:r>
            </w:ins>
          </w:p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24" w:author="eric.giuliani" w:date="2017-05-19T16:47:00Z"/>
                <w:rFonts w:ascii="Arial" w:hAnsi="Arial" w:cs="Arial"/>
                <w:bCs/>
                <w:sz w:val="18"/>
                <w:szCs w:val="18"/>
              </w:rPr>
            </w:pPr>
            <w:ins w:id="1125" w:author="eric.giuliani" w:date="2017-05-19T16:47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CNPJ: 99.999.999/9999-99</w:t>
              </w:r>
            </w:ins>
          </w:p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26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127" w:author="eric.giuliani" w:date="2017-05-19T16:47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RANI: 15 dígitos sem máscara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BE6806" w:rsidRDefault="0006121D" w:rsidP="00E335A0">
            <w:pPr>
              <w:snapToGrid w:val="0"/>
              <w:spacing w:line="360" w:lineRule="auto"/>
              <w:jc w:val="both"/>
              <w:rPr>
                <w:ins w:id="112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29" w:author="eric.giuliani" w:date="2017-05-19T16:47:00Z"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130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CPF ou CNPJ ou RANI do contribuinte.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31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3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3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pacing w:line="360" w:lineRule="auto"/>
              <w:jc w:val="both"/>
              <w:rPr>
                <w:ins w:id="113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3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3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3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38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139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BE6806" w:rsidRDefault="0006121D" w:rsidP="00E335A0">
            <w:pPr>
              <w:snapToGrid w:val="0"/>
              <w:spacing w:line="360" w:lineRule="auto"/>
              <w:jc w:val="both"/>
              <w:rPr>
                <w:ins w:id="114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41" w:author="eric.giuliani" w:date="2017-05-19T16:47:00Z"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142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Nome do contribuinte.</w:t>
              </w:r>
            </w:ins>
            <w:ins w:id="1143" w:author="eric.giuliani" w:date="2017-05-26T14:41:00Z"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144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 xml:space="preserve"> [</w:t>
              </w:r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145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begin"/>
              </w:r>
            </w:ins>
            <w:ins w:id="1146" w:author="eric.giuliani" w:date="2017-08-08T08:54:00Z">
              <w:r w:rsidR="0065609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"Artefatos%20-%20Especificacao.docx" \l "RN_193"</w:instrText>
              </w:r>
            </w:ins>
            <w:ins w:id="1147" w:author="eric.giuliani" w:date="2017-05-26T14:41:00Z"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148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separate"/>
              </w:r>
              <w:r w:rsidRPr="0006121D">
                <w:rPr>
                  <w:rStyle w:val="Hyperlink"/>
                  <w:rFonts w:ascii="Arial" w:hAnsi="Arial" w:cs="Arial"/>
                  <w:bCs/>
                  <w:sz w:val="18"/>
                  <w:szCs w:val="18"/>
                  <w:rPrChange w:id="1149" w:author="eric.giuliani" w:date="2017-05-26T14:41:00Z">
                    <w:rPr>
                      <w:rStyle w:val="Hyperlink"/>
                      <w:rFonts w:ascii="Arial" w:hAnsi="Arial" w:cs="Arial"/>
                      <w:bCs/>
                    </w:rPr>
                  </w:rPrChange>
                </w:rPr>
                <w:t>RN_193</w:t>
              </w:r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150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end"/>
              </w:r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151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]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52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5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154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5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156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5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5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Cash Power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59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6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6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162" w:author="eric.giuliani" w:date="2017-05-19T16:47:00Z"/>
              </w:rPr>
            </w:pPr>
            <w:ins w:id="116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6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6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66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167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6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6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início de Cash Power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70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7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7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lastRenderedPageBreak/>
                <w:t>Desligamento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173" w:author="eric.giuliani" w:date="2017-05-19T16:47:00Z"/>
              </w:rPr>
            </w:pPr>
            <w:ins w:id="117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7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7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77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178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7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8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desligamento do Cash Power</w:t>
              </w:r>
            </w:ins>
          </w:p>
        </w:tc>
      </w:tr>
      <w:tr w:rsidR="00D517C6" w:rsidRPr="002519C6" w:rsidTr="00E335A0">
        <w:trPr>
          <w:trHeight w:val="131"/>
          <w:jc w:val="center"/>
          <w:ins w:id="1181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8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183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18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185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BE6806" w:rsidRDefault="0006121D" w:rsidP="00E335A0">
            <w:pPr>
              <w:snapToGrid w:val="0"/>
              <w:spacing w:line="360" w:lineRule="auto"/>
              <w:jc w:val="both"/>
              <w:rPr>
                <w:ins w:id="118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187" w:author="eric.giuliani" w:date="2017-05-19T16:47:00Z"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188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Logradouro [</w:t>
              </w:r>
              <w:r w:rsidRPr="0006121D">
                <w:rPr>
                  <w:rFonts w:ascii="Arial" w:hAnsi="Arial" w:cs="Arial"/>
                  <w:sz w:val="18"/>
                  <w:szCs w:val="18"/>
                  <w:rPrChange w:id="1189" w:author="eric.giuliani" w:date="2017-05-26T14:41:00Z">
                    <w:rPr>
                      <w:color w:val="0000FF" w:themeColor="hyperlink"/>
                      <w:u w:val="single"/>
                    </w:rPr>
                  </w:rPrChange>
                </w:rPr>
                <w:fldChar w:fldCharType="begin"/>
              </w:r>
            </w:ins>
            <w:ins w:id="1190" w:author="eric.giuliani" w:date="2017-08-08T08:54:00Z">
              <w:r w:rsidR="00656097">
                <w:rPr>
                  <w:rFonts w:ascii="Arial" w:hAnsi="Arial" w:cs="Arial"/>
                  <w:sz w:val="18"/>
                  <w:szCs w:val="18"/>
                </w:rPr>
                <w:instrText>HYPERLINK "Artefatos%20-%20Especificacao.docx" \l "RN_090"</w:instrText>
              </w:r>
            </w:ins>
            <w:ins w:id="1191" w:author="eric.giuliani" w:date="2017-05-19T16:47:00Z">
              <w:r w:rsidRPr="0006121D">
                <w:rPr>
                  <w:rFonts w:ascii="Arial" w:hAnsi="Arial" w:cs="Arial"/>
                  <w:sz w:val="18"/>
                  <w:szCs w:val="18"/>
                  <w:rPrChange w:id="1192" w:author="eric.giuliani" w:date="2017-05-26T14:41:00Z">
                    <w:rPr>
                      <w:color w:val="0000FF" w:themeColor="hyperlink"/>
                      <w:u w:val="single"/>
                    </w:rPr>
                  </w:rPrChange>
                </w:rPr>
                <w:fldChar w:fldCharType="separate"/>
              </w:r>
              <w:r w:rsidR="00B74E9E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RN_090</w:t>
              </w:r>
              <w:r w:rsidRPr="0006121D">
                <w:rPr>
                  <w:rFonts w:ascii="Arial" w:hAnsi="Arial" w:cs="Arial"/>
                  <w:sz w:val="18"/>
                  <w:szCs w:val="18"/>
                  <w:rPrChange w:id="1193" w:author="eric.giuliani" w:date="2017-05-26T14:41:00Z">
                    <w:rPr>
                      <w:color w:val="0000FF" w:themeColor="hyperlink"/>
                      <w:u w:val="single"/>
                    </w:rPr>
                  </w:rPrChange>
                </w:rPr>
                <w:fldChar w:fldCharType="end"/>
              </w:r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194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]</w:t>
              </w:r>
            </w:ins>
            <w:ins w:id="1195" w:author="eric.giuliani" w:date="2017-05-26T14:41:00Z"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196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 xml:space="preserve"> [</w:t>
              </w:r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197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begin"/>
              </w:r>
            </w:ins>
            <w:ins w:id="1198" w:author="eric.giuliani" w:date="2017-08-08T08:54:00Z">
              <w:r w:rsidR="0065609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"Artefatos%20-%20Especificacao.docx" \l "RN_193"</w:instrText>
              </w:r>
            </w:ins>
            <w:ins w:id="1199" w:author="eric.giuliani" w:date="2017-05-26T14:41:00Z"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200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separate"/>
              </w:r>
              <w:r w:rsidRPr="0006121D">
                <w:rPr>
                  <w:rStyle w:val="Hyperlink"/>
                  <w:rFonts w:ascii="Arial" w:hAnsi="Arial" w:cs="Arial"/>
                  <w:bCs/>
                  <w:sz w:val="18"/>
                  <w:szCs w:val="18"/>
                  <w:rPrChange w:id="1201" w:author="eric.giuliani" w:date="2017-05-26T14:41:00Z">
                    <w:rPr>
                      <w:rStyle w:val="Hyperlink"/>
                      <w:rFonts w:ascii="Arial" w:hAnsi="Arial" w:cs="Arial"/>
                      <w:bCs/>
                    </w:rPr>
                  </w:rPrChange>
                </w:rPr>
                <w:t>RN_193</w:t>
              </w:r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202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u w:val="single"/>
                    </w:rPr>
                  </w:rPrChange>
                </w:rPr>
                <w:fldChar w:fldCharType="end"/>
              </w:r>
              <w:r w:rsidRP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  <w:rPrChange w:id="1203" w:author="eric.giuliani" w:date="2017-05-26T14:41:00Z">
                    <w:rPr>
                      <w:rFonts w:ascii="Arial" w:hAnsi="Arial" w:cs="Arial"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rPrChange>
                </w:rPr>
                <w:t>]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04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0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206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0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0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Recarga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09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1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1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Compra (kWh)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212" w:author="eric.giuliani" w:date="2017-05-19T16:47:00Z"/>
              </w:rPr>
            </w:pPr>
            <w:ins w:id="121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1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1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Decimal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16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217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99999999,99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1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1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Total de energia em kWh contratado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20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2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2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Compra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17C6" w:rsidRPr="002519C6" w:rsidRDefault="00D517C6" w:rsidP="00E335A0">
            <w:pPr>
              <w:rPr>
                <w:ins w:id="1223" w:author="eric.giuliani" w:date="2017-05-19T16:47:00Z"/>
              </w:rPr>
            </w:pPr>
            <w:ins w:id="122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2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2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27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228" w:author="eric.giuliani" w:date="2017-05-19T16:4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2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30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da compra ou da última recarga</w:t>
              </w:r>
            </w:ins>
          </w:p>
        </w:tc>
      </w:tr>
      <w:tr w:rsidR="00D517C6" w:rsidRPr="002519C6" w:rsidTr="00E335A0">
        <w:trPr>
          <w:trHeight w:val="131"/>
          <w:jc w:val="center"/>
          <w:ins w:id="1231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3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D517C6" w:rsidRPr="002519C6" w:rsidTr="00E335A0">
        <w:trPr>
          <w:trHeight w:val="131"/>
          <w:jc w:val="center"/>
          <w:ins w:id="1233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517C6" w:rsidRPr="002519C6" w:rsidRDefault="00D517C6" w:rsidP="00E335A0">
            <w:pPr>
              <w:snapToGrid w:val="0"/>
              <w:spacing w:line="360" w:lineRule="auto"/>
              <w:jc w:val="both"/>
              <w:rPr>
                <w:ins w:id="123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8224EA" w:rsidRPr="002519C6" w:rsidTr="00281132">
        <w:tblPrEx>
          <w:tblW w:w="9467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1235" w:author="Eric" w:date="2017-05-21T22:46:00Z">
            <w:tblPrEx>
              <w:tblW w:w="9467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trHeight w:val="131"/>
          <w:jc w:val="center"/>
          <w:ins w:id="1236" w:author="Eric" w:date="2017-05-21T22:46:00Z"/>
          <w:trPrChange w:id="1237" w:author="Eric" w:date="2017-05-21T22:46:00Z">
            <w:trPr>
              <w:trHeight w:val="131"/>
              <w:jc w:val="center"/>
            </w:trPr>
          </w:trPrChange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238" w:author="Eric" w:date="2017-05-21T22:46:00Z">
              <w:tcPr>
                <w:tcW w:w="11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8224EA" w:rsidRPr="002519C6" w:rsidRDefault="008224EA" w:rsidP="008224EA">
            <w:pPr>
              <w:rPr>
                <w:ins w:id="1239" w:author="Eric" w:date="2017-05-21T22:46:00Z"/>
                <w:rFonts w:ascii="Arial" w:hAnsi="Arial" w:cs="Arial"/>
                <w:sz w:val="18"/>
                <w:szCs w:val="18"/>
              </w:rPr>
            </w:pPr>
            <w:ins w:id="1240" w:author="Eric" w:date="2017-05-21T22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241" w:author="Eric" w:date="2017-05-21T22:46:00Z">
              <w:tcPr>
                <w:tcW w:w="12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242" w:author="Eric" w:date="2017-05-21T22:4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43" w:author="Eric" w:date="2017-05-21T22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244" w:author="Eric" w:date="2017-05-21T22:46:00Z">
              <w:tcPr>
                <w:tcW w:w="99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45" w:author="Eric" w:date="2017-05-21T22:4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46" w:author="Eric" w:date="2017-05-21T22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247" w:author="Eric" w:date="2017-05-21T22:46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48" w:author="Eric" w:date="2017-05-21T22:46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249" w:author="Eric" w:date="2017-05-21T22:46:00Z">
              <w:tcPr>
                <w:tcW w:w="41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50" w:author="Eric" w:date="2017-05-21T22:4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51" w:author="Eric" w:date="2017-05-21T22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</w:ins>
            <w:ins w:id="1252" w:author="eric.giuliani" w:date="2017-08-08T08:54:00Z">
              <w:r w:rsidR="0065609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>HYPERLINK "Artefatos%20-%20Especificacao.docx" \l "RN_011"</w:instrText>
              </w:r>
            </w:ins>
            <w:ins w:id="1253" w:author="Eric" w:date="2017-05-21T22:46:00Z">
              <w:del w:id="1254" w:author="eric.giuliani" w:date="2017-07-01T21:38:00Z">
                <w:r w:rsidDel="001F27B0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InstrText xml:space="preserve"> HYPERLINK "Artefatos%20-%20Especificacao.docx" \l "RN_011" </w:delInstrText>
                </w:r>
              </w:del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Pr="00834CA4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8224EA" w:rsidRPr="002519C6" w:rsidTr="008224EA">
        <w:tblPrEx>
          <w:tblW w:w="9467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1255" w:author="Eric" w:date="2017-05-21T22:47:00Z">
            <w:tblPrEx>
              <w:tblW w:w="9467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trHeight w:val="131"/>
          <w:jc w:val="center"/>
          <w:ins w:id="1256" w:author="Eric" w:date="2017-05-21T22:46:00Z"/>
          <w:trPrChange w:id="1257" w:author="Eric" w:date="2017-05-21T22:47:00Z">
            <w:trPr>
              <w:trHeight w:val="131"/>
              <w:jc w:val="center"/>
            </w:trPr>
          </w:trPrChange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1258" w:author="Eric" w:date="2017-05-21T22:47:00Z">
              <w:tcPr>
                <w:tcW w:w="9467" w:type="dxa"/>
                <w:gridSpan w:val="5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59" w:author="Eric" w:date="2017-05-21T22:4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8224EA" w:rsidRPr="002519C6" w:rsidTr="00E335A0">
        <w:trPr>
          <w:trHeight w:val="131"/>
          <w:jc w:val="center"/>
          <w:ins w:id="1260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24EA" w:rsidRPr="002519C6" w:rsidRDefault="008224EA" w:rsidP="008224EA">
            <w:pPr>
              <w:rPr>
                <w:ins w:id="1261" w:author="eric.giuliani" w:date="2017-05-19T16:47:00Z"/>
                <w:rFonts w:ascii="Arial" w:hAnsi="Arial" w:cs="Arial"/>
                <w:sz w:val="18"/>
                <w:szCs w:val="18"/>
              </w:rPr>
            </w:pPr>
            <w:ins w:id="1262" w:author="eric.giuliani" w:date="2017-05-19T16:47:00Z">
              <w:r w:rsidRPr="002519C6">
                <w:rPr>
                  <w:rFonts w:ascii="Arial" w:hAnsi="Arial" w:cs="Arial"/>
                  <w:sz w:val="18"/>
                  <w:szCs w:val="18"/>
                </w:rPr>
                <w:t>Origem de Cadastro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26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6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65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66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Checkbox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67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6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6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Origem do cadastro do registro. </w:t>
              </w:r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[</w:t>
              </w:r>
              <w:r w:rsidR="0006121D">
                <w:fldChar w:fldCharType="begin"/>
              </w:r>
            </w:ins>
            <w:ins w:id="1270" w:author="eric.giuliani" w:date="2017-08-08T08:54:00Z">
              <w:r w:rsidR="00656097">
                <w:instrText>HYPERLINK "Artefatos%20-%20Especificacao.docx" \l "RN_012"</w:instrText>
              </w:r>
            </w:ins>
            <w:ins w:id="1271" w:author="eric.giuliani" w:date="2017-05-19T16:47:00Z"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sz w:val="18"/>
                  <w:szCs w:val="18"/>
                </w:rPr>
                <w:t>RN_012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]</w:t>
              </w:r>
            </w:ins>
          </w:p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7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73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Default:</w:t>
              </w:r>
            </w:ins>
          </w:p>
          <w:p w:rsidR="008224EA" w:rsidRPr="002519C6" w:rsidRDefault="008224EA" w:rsidP="008224EA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27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75" w:author="eric.giuliani" w:date="2017-05-19T16:47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rquivo</w:t>
              </w:r>
            </w:ins>
          </w:p>
          <w:p w:rsidR="008224EA" w:rsidRPr="002519C6" w:rsidRDefault="008224EA" w:rsidP="008224EA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27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77" w:author="eric.giuliani" w:date="2017-05-19T16:47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anual</w:t>
              </w:r>
            </w:ins>
          </w:p>
        </w:tc>
      </w:tr>
      <w:tr w:rsidR="008224EA" w:rsidRPr="002519C6" w:rsidTr="00E335A0">
        <w:trPr>
          <w:trHeight w:val="131"/>
          <w:jc w:val="center"/>
          <w:ins w:id="1278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79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8224EA" w:rsidRPr="002519C6" w:rsidTr="00E335A0">
        <w:trPr>
          <w:trHeight w:val="131"/>
          <w:jc w:val="center"/>
          <w:ins w:id="1280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8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8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Pesquisar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28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8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8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86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8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8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Realiza a pesquisa dos registros.</w:t>
              </w:r>
            </w:ins>
          </w:p>
        </w:tc>
      </w:tr>
      <w:tr w:rsidR="008224EA" w:rsidRPr="002519C6" w:rsidTr="00E335A0">
        <w:trPr>
          <w:trHeight w:val="131"/>
          <w:jc w:val="center"/>
          <w:ins w:id="1289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9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9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Novo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29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9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94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95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9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97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Redireciona para a tela de inclusão. [</w:t>
              </w:r>
              <w:r w:rsidR="0006121D">
                <w:fldChar w:fldCharType="begin"/>
              </w:r>
              <w:r>
                <w:instrText>HYPERLINK \l "FA01"</w:instrText>
              </w:r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FA01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298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299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Este botão não é visualizado pelo usuário Analista DICAD.</w:t>
              </w:r>
            </w:ins>
          </w:p>
        </w:tc>
      </w:tr>
      <w:tr w:rsidR="008224EA" w:rsidRPr="002519C6" w:rsidTr="00E335A0">
        <w:trPr>
          <w:trHeight w:val="131"/>
          <w:jc w:val="center"/>
          <w:ins w:id="1300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01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02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Limpar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303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0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0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06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0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0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Limpa os filtros da pesquisa. [</w:t>
              </w:r>
              <w:r w:rsidR="0006121D">
                <w:fldChar w:fldCharType="begin"/>
              </w:r>
            </w:ins>
            <w:ins w:id="1309" w:author="eric.giuliani" w:date="2017-08-08T08:54:00Z">
              <w:r w:rsidR="00656097">
                <w:instrText>HYPERLINK "Artefatos%20-%20Especificacao.docx" \l "RN_002"</w:instrText>
              </w:r>
            </w:ins>
            <w:ins w:id="1310" w:author="eric.giuliani" w:date="2017-05-19T16:47:00Z"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RN_002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8224EA" w:rsidRPr="002519C6" w:rsidTr="00E335A0">
        <w:trPr>
          <w:trHeight w:val="131"/>
          <w:jc w:val="center"/>
          <w:ins w:id="1311" w:author="eric.giuliani" w:date="2017-05-19T16:47:00Z"/>
        </w:trPr>
        <w:tc>
          <w:tcPr>
            <w:tcW w:w="946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12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8224EA" w:rsidRPr="002519C6" w:rsidTr="00E335A0">
        <w:trPr>
          <w:trHeight w:val="131"/>
          <w:jc w:val="center"/>
          <w:ins w:id="1313" w:author="eric.giuliani" w:date="2017-05-19T16:4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14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15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Exportar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pacing w:line="360" w:lineRule="auto"/>
              <w:jc w:val="both"/>
              <w:rPr>
                <w:ins w:id="1316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17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18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19" w:author="eric.giuliani" w:date="2017-05-19T16:4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24EA" w:rsidRPr="002519C6" w:rsidRDefault="008224EA" w:rsidP="008224EA">
            <w:pPr>
              <w:snapToGrid w:val="0"/>
              <w:spacing w:line="360" w:lineRule="auto"/>
              <w:jc w:val="both"/>
              <w:rPr>
                <w:ins w:id="1320" w:author="eric.giuliani" w:date="2017-05-19T16:4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21" w:author="eric.giuliani" w:date="2017-05-19T16:4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Exporta a pesquisa realizada. [</w:t>
              </w:r>
              <w:r w:rsidR="0006121D">
                <w:fldChar w:fldCharType="begin"/>
              </w:r>
              <w:r>
                <w:instrText>HYPERLINK \l "FA02"</w:instrText>
              </w:r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FA02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</w:tbl>
    <w:p w:rsidR="00D517C6" w:rsidRPr="002519C6" w:rsidRDefault="00D517C6" w:rsidP="00D517C6">
      <w:pPr>
        <w:spacing w:after="120" w:line="240" w:lineRule="auto"/>
        <w:jc w:val="both"/>
        <w:rPr>
          <w:ins w:id="1322" w:author="eric.giuliani" w:date="2017-05-19T16:47:00Z"/>
          <w:rFonts w:ascii="Arial" w:hAnsi="Arial" w:cs="Arial"/>
        </w:rPr>
      </w:pPr>
    </w:p>
    <w:p w:rsidR="0025060F" w:rsidRPr="002519C6" w:rsidRDefault="00831F6F" w:rsidP="0025060F">
      <w:pPr>
        <w:spacing w:after="120" w:line="240" w:lineRule="auto"/>
        <w:ind w:left="708"/>
        <w:rPr>
          <w:ins w:id="1323" w:author="eric.giuliani" w:date="2017-07-03T14:11:00Z"/>
          <w:rStyle w:val="Forte"/>
          <w:rFonts w:ascii="Arial" w:hAnsi="Arial" w:cs="Arial"/>
        </w:rPr>
      </w:pPr>
      <w:ins w:id="1324" w:author="Eric" w:date="2017-05-25T23:27:00Z">
        <w:del w:id="1325" w:author="eric.giuliani" w:date="2017-07-03T14:08:00Z">
          <w:r w:rsidRPr="00392912" w:rsidDel="0025060F">
            <w:rPr>
              <w:rFonts w:ascii="Arial" w:hAnsi="Arial" w:cs="Arial"/>
              <w:bCs/>
              <w:sz w:val="18"/>
              <w:szCs w:val="18"/>
              <w:u w:val="single"/>
            </w:rPr>
            <w:delText>Histórico:</w:delText>
          </w:r>
          <w:r w:rsidRPr="00392912" w:rsidDel="0025060F">
            <w:rPr>
              <w:rFonts w:ascii="Arial" w:hAnsi="Arial" w:cs="Arial"/>
              <w:bCs/>
              <w:sz w:val="18"/>
              <w:szCs w:val="18"/>
            </w:rPr>
            <w:delText xml:space="preserve"> </w:delText>
          </w:r>
          <w:r w:rsidDel="0025060F">
            <w:rPr>
              <w:rFonts w:ascii="Arial" w:hAnsi="Arial" w:cs="Arial"/>
              <w:bCs/>
              <w:sz w:val="18"/>
              <w:szCs w:val="18"/>
            </w:rPr>
            <w:delText>redireciona para a tela de visualização do histórico de alterações</w:delText>
          </w:r>
          <w:r w:rsidRPr="00392912" w:rsidDel="0025060F">
            <w:rPr>
              <w:rFonts w:ascii="Arial" w:hAnsi="Arial" w:cs="Arial"/>
              <w:bCs/>
              <w:sz w:val="18"/>
              <w:szCs w:val="18"/>
            </w:rPr>
            <w:delText xml:space="preserve"> [</w:delText>
          </w:r>
          <w:r w:rsidR="0006121D" w:rsidDel="0025060F">
            <w:rPr>
              <w:rFonts w:ascii="Arial" w:hAnsi="Arial" w:cs="Arial"/>
              <w:bCs/>
              <w:sz w:val="18"/>
              <w:szCs w:val="18"/>
            </w:rPr>
            <w:fldChar w:fldCharType="begin"/>
          </w:r>
          <w:r w:rsidDel="0025060F">
            <w:rPr>
              <w:rFonts w:ascii="Arial" w:hAnsi="Arial" w:cs="Arial"/>
              <w:bCs/>
              <w:sz w:val="18"/>
              <w:szCs w:val="18"/>
            </w:rPr>
            <w:delInstrText xml:space="preserve"> HYPERLINK  \l "FA05" </w:delInstrText>
          </w:r>
          <w:r w:rsidR="0006121D" w:rsidDel="0025060F">
            <w:rPr>
              <w:rFonts w:ascii="Arial" w:hAnsi="Arial" w:cs="Arial"/>
              <w:bCs/>
              <w:sz w:val="18"/>
              <w:szCs w:val="18"/>
            </w:rPr>
            <w:fldChar w:fldCharType="separate"/>
          </w:r>
          <w:r w:rsidRPr="001A7317" w:rsidDel="0025060F">
            <w:rPr>
              <w:rStyle w:val="Hyperlink"/>
              <w:rFonts w:ascii="Arial" w:hAnsi="Arial" w:cs="Arial"/>
              <w:bCs/>
              <w:sz w:val="18"/>
              <w:szCs w:val="18"/>
            </w:rPr>
            <w:delText>FA05</w:delText>
          </w:r>
          <w:r w:rsidR="0006121D" w:rsidDel="0025060F">
            <w:rPr>
              <w:rFonts w:ascii="Arial" w:hAnsi="Arial" w:cs="Arial"/>
              <w:bCs/>
              <w:sz w:val="18"/>
              <w:szCs w:val="18"/>
            </w:rPr>
            <w:fldChar w:fldCharType="end"/>
          </w:r>
          <w:r w:rsidRPr="00392912" w:rsidDel="0025060F">
            <w:rPr>
              <w:rFonts w:ascii="Arial" w:hAnsi="Arial" w:cs="Arial"/>
              <w:bCs/>
              <w:sz w:val="18"/>
              <w:szCs w:val="18"/>
            </w:rPr>
            <w:delText>]</w:delText>
          </w:r>
        </w:del>
      </w:ins>
      <w:bookmarkStart w:id="1326" w:name="_GoBack"/>
      <w:bookmarkEnd w:id="1326"/>
      <w:ins w:id="1327" w:author="eric.giuliani" w:date="2017-07-03T14:11:00Z">
        <w:r w:rsidR="0025060F" w:rsidRPr="002519C6">
          <w:rPr>
            <w:rStyle w:val="Forte"/>
            <w:rFonts w:ascii="Arial" w:hAnsi="Arial" w:cs="Arial"/>
          </w:rPr>
          <w:t xml:space="preserve">Campos de saída: </w:t>
        </w:r>
      </w:ins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</w:tblGrid>
      <w:tr w:rsidR="0025060F" w:rsidRPr="002519C6" w:rsidTr="00281132">
        <w:trPr>
          <w:jc w:val="center"/>
          <w:ins w:id="1328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25060F" w:rsidRPr="002519C6" w:rsidRDefault="0025060F" w:rsidP="0028113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1329" w:author="eric.giuliani" w:date="2017-07-03T14:11:00Z"/>
                <w:rFonts w:ascii="Arial" w:hAnsi="Arial" w:cs="Arial"/>
                <w:b/>
                <w:sz w:val="18"/>
                <w:szCs w:val="18"/>
              </w:rPr>
            </w:pPr>
            <w:ins w:id="1330" w:author="eric.giuliani" w:date="2017-07-03T14:11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25060F" w:rsidRPr="002519C6" w:rsidRDefault="0025060F" w:rsidP="00281132">
            <w:pPr>
              <w:snapToGrid w:val="0"/>
              <w:spacing w:before="120" w:after="120" w:line="240" w:lineRule="auto"/>
              <w:jc w:val="center"/>
              <w:rPr>
                <w:ins w:id="1331" w:author="eric.giuliani" w:date="2017-07-03T14:11:00Z"/>
                <w:rFonts w:ascii="Arial" w:hAnsi="Arial" w:cs="Arial"/>
                <w:b/>
                <w:sz w:val="18"/>
                <w:szCs w:val="18"/>
              </w:rPr>
            </w:pPr>
            <w:ins w:id="1332" w:author="eric.giuliani" w:date="2017-07-03T14:11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Origem Info.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25060F" w:rsidRPr="002519C6" w:rsidRDefault="0025060F" w:rsidP="00281132">
            <w:pPr>
              <w:snapToGrid w:val="0"/>
              <w:spacing w:before="120" w:after="120" w:line="240" w:lineRule="auto"/>
              <w:jc w:val="center"/>
              <w:rPr>
                <w:ins w:id="1333" w:author="eric.giuliani" w:date="2017-07-03T14:11:00Z"/>
                <w:rFonts w:ascii="Arial" w:hAnsi="Arial" w:cs="Arial"/>
                <w:b/>
                <w:sz w:val="18"/>
                <w:szCs w:val="18"/>
              </w:rPr>
            </w:pPr>
            <w:ins w:id="1334" w:author="eric.giuliani" w:date="2017-07-03T14:11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Máscara</w:t>
              </w:r>
              <w:r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25060F" w:rsidRPr="002519C6" w:rsidRDefault="0025060F" w:rsidP="00281132">
            <w:pPr>
              <w:snapToGrid w:val="0"/>
              <w:spacing w:before="120" w:after="120" w:line="240" w:lineRule="auto"/>
              <w:jc w:val="center"/>
              <w:rPr>
                <w:ins w:id="1335" w:author="eric.giuliani" w:date="2017-07-03T14:11:00Z"/>
                <w:rFonts w:ascii="Arial" w:hAnsi="Arial" w:cs="Arial"/>
                <w:b/>
                <w:sz w:val="18"/>
                <w:szCs w:val="18"/>
              </w:rPr>
            </w:pPr>
            <w:ins w:id="1336" w:author="eric.giuliani" w:date="2017-07-03T14:11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Descrição</w:t>
              </w:r>
            </w:ins>
          </w:p>
        </w:tc>
      </w:tr>
      <w:tr w:rsidR="0025060F" w:rsidRPr="002519C6" w:rsidTr="00281132">
        <w:trPr>
          <w:jc w:val="center"/>
          <w:ins w:id="1337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3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39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Instalação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40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41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42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43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44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45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da instalação</w:t>
              </w:r>
            </w:ins>
          </w:p>
        </w:tc>
      </w:tr>
      <w:tr w:rsidR="0025060F" w:rsidRPr="002519C6" w:rsidTr="00281132">
        <w:trPr>
          <w:jc w:val="center"/>
          <w:ins w:id="1346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47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48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Mês / Ano Incidência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49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50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51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52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53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54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Mês/Ano de incidência da COSIP</w:t>
              </w:r>
            </w:ins>
          </w:p>
        </w:tc>
      </w:tr>
      <w:tr w:rsidR="0025060F" w:rsidRPr="002519C6" w:rsidTr="00281132">
        <w:trPr>
          <w:jc w:val="center"/>
          <w:ins w:id="1355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Del="0025060F" w:rsidRDefault="0025060F" w:rsidP="00281132">
            <w:pPr>
              <w:snapToGrid w:val="0"/>
              <w:spacing w:line="360" w:lineRule="auto"/>
              <w:jc w:val="center"/>
              <w:rPr>
                <w:ins w:id="1356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57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5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59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Default="0025060F" w:rsidP="00281132">
            <w:pPr>
              <w:snapToGrid w:val="0"/>
              <w:spacing w:line="360" w:lineRule="auto"/>
              <w:jc w:val="both"/>
              <w:rPr>
                <w:ins w:id="1360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61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62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63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Situação do contrato da instalação</w:t>
              </w:r>
            </w:ins>
          </w:p>
        </w:tc>
      </w:tr>
      <w:tr w:rsidR="0025060F" w:rsidRPr="002519C6" w:rsidTr="00281132">
        <w:trPr>
          <w:jc w:val="center"/>
          <w:ins w:id="1364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65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66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Tipo Pessoa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67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68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Default="0025060F" w:rsidP="00281132">
            <w:pPr>
              <w:snapToGrid w:val="0"/>
              <w:spacing w:line="360" w:lineRule="auto"/>
              <w:jc w:val="both"/>
              <w:rPr>
                <w:ins w:id="1369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70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71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72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de pessoa do contribuinte [</w:t>
              </w:r>
              <w:r w:rsidR="0006121D">
                <w:fldChar w:fldCharType="begin"/>
              </w:r>
            </w:ins>
            <w:ins w:id="1373" w:author="eric.giuliani" w:date="2017-08-08T08:54:00Z">
              <w:r w:rsidR="00656097">
                <w:instrText>HYPERLINK "Artefatos%20-%20Especificacao.docx" \l "RN_021"</w:instrText>
              </w:r>
            </w:ins>
            <w:ins w:id="1374" w:author="eric.giuliani" w:date="2017-07-03T14:11:00Z"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RN_021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25060F" w:rsidRPr="002519C6" w:rsidTr="00281132">
        <w:trPr>
          <w:jc w:val="center"/>
          <w:ins w:id="1375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76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77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 xml:space="preserve">CPF / </w:t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CNPJ / RANI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7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79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 xml:space="preserve">Base de </w:t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80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81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CPF: 999.999.999-99</w:t>
              </w:r>
            </w:ins>
          </w:p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82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83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CNPJ: 99.999.999/9999-99</w:t>
              </w:r>
            </w:ins>
          </w:p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84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85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RANI: 15 dígitos sem máscara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86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87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lastRenderedPageBreak/>
                <w:t>CPF ou CNPJ ou RANI do contribuinte</w:t>
              </w:r>
            </w:ins>
          </w:p>
        </w:tc>
      </w:tr>
      <w:tr w:rsidR="0025060F" w:rsidRPr="002519C6" w:rsidTr="00281132">
        <w:trPr>
          <w:jc w:val="center"/>
          <w:ins w:id="1388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89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90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Nome Contribuinte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91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92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93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94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395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396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 do contribuinte.</w:t>
              </w:r>
            </w:ins>
          </w:p>
        </w:tc>
      </w:tr>
      <w:tr w:rsidR="0025060F" w:rsidRPr="002519C6" w:rsidTr="00281132">
        <w:trPr>
          <w:jc w:val="center"/>
          <w:ins w:id="1397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39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399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Logradouro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00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01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02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03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120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04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05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 do logradouro da instalação</w:t>
              </w:r>
            </w:ins>
            <w:ins w:id="1406" w:author="eric.giuliani" w:date="2017-08-28T15:50:00Z">
              <w:r w:rsidR="00C5136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[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begin"/>
              </w:r>
              <w:r w:rsidR="00C5136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instrText xml:space="preserve"> HYPERLINK "Artefatos%20-%20Especificacao.docx" \l "RN_207" </w:instrTex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separate"/>
              </w:r>
              <w:r w:rsidR="00C51369" w:rsidRPr="006B423A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RN_207</w:t>
              </w:r>
              <w:r w:rsidR="0006121D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fldChar w:fldCharType="end"/>
              </w:r>
              <w:r w:rsidR="00C51369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  <w:ins w:id="1407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.</w:t>
              </w:r>
            </w:ins>
          </w:p>
        </w:tc>
      </w:tr>
      <w:tr w:rsidR="0025060F" w:rsidRPr="002519C6" w:rsidTr="00281132">
        <w:trPr>
          <w:jc w:val="center"/>
          <w:ins w:id="1408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09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10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CEP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11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12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13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14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99.999-99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15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16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CEP do logradouro</w:t>
              </w:r>
            </w:ins>
          </w:p>
        </w:tc>
      </w:tr>
      <w:tr w:rsidR="0025060F" w:rsidRPr="002519C6" w:rsidTr="00281132">
        <w:trPr>
          <w:jc w:val="center"/>
          <w:ins w:id="1417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1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19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20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21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22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23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24" w:author="eric.giuliani" w:date="2017-07-03T14:11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25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</w:t>
              </w:r>
            </w:ins>
          </w:p>
        </w:tc>
      </w:tr>
      <w:tr w:rsidR="0025060F" w:rsidRPr="002519C6" w:rsidTr="00281132">
        <w:trPr>
          <w:jc w:val="center"/>
          <w:ins w:id="1426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27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28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Origem Cadastro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29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30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31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32" w:author="eric.giuliani" w:date="2017-07-03T14:11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33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34" w:author="eric.giuliani" w:date="2017-07-03T14:11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Origem do cadastro do registro [</w:t>
              </w:r>
              <w:r w:rsidR="0006121D">
                <w:fldChar w:fldCharType="begin"/>
              </w:r>
            </w:ins>
            <w:ins w:id="1435" w:author="eric.giuliani" w:date="2017-08-08T08:54:00Z">
              <w:r w:rsidR="00656097">
                <w:instrText>HYPERLINK "Artefatos%20-%20Especificacao.docx" \l "RN_012"</w:instrText>
              </w:r>
            </w:ins>
            <w:ins w:id="1436" w:author="eric.giuliani" w:date="2017-07-03T14:11:00Z"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RN_012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25060F" w:rsidRPr="002519C6" w:rsidTr="00281132">
        <w:trPr>
          <w:jc w:val="center"/>
          <w:ins w:id="1437" w:author="eric.giuliani" w:date="2017-07-03T14:11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38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39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center"/>
              <w:rPr>
                <w:ins w:id="1440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41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42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5060F" w:rsidRPr="002519C6" w:rsidRDefault="0025060F" w:rsidP="00281132">
            <w:pPr>
              <w:snapToGrid w:val="0"/>
              <w:spacing w:line="360" w:lineRule="auto"/>
              <w:jc w:val="both"/>
              <w:rPr>
                <w:ins w:id="1443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44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Ações possíveis sobre o registro:</w:t>
              </w:r>
            </w:ins>
          </w:p>
          <w:p w:rsidR="0025060F" w:rsidRPr="002519C6" w:rsidRDefault="0025060F" w:rsidP="0028113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445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46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t>Detalhar:</w:t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 xml:space="preserve"> detalha as informações do registro [</w:t>
              </w:r>
              <w:r w:rsidR="0006121D">
                <w:fldChar w:fldCharType="begin"/>
              </w:r>
              <w:r>
                <w:instrText>HYPERLINK \l "FA03"</w:instrText>
              </w:r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FA03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</w:p>
          <w:p w:rsidR="0025060F" w:rsidRDefault="0025060F" w:rsidP="0028113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447" w:author="eric.giuliani" w:date="2017-08-26T15:42:00Z"/>
                <w:rFonts w:ascii="Arial" w:hAnsi="Arial" w:cs="Arial"/>
                <w:bCs/>
                <w:sz w:val="18"/>
                <w:szCs w:val="18"/>
              </w:rPr>
            </w:pPr>
            <w:ins w:id="1448" w:author="eric.giuliani" w:date="2017-07-03T14:11:00Z">
              <w:r w:rsidRPr="002519C6"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t>Editar:</w:t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 xml:space="preserve"> edita o registro [</w:t>
              </w:r>
              <w:r w:rsidR="0006121D">
                <w:fldChar w:fldCharType="begin"/>
              </w:r>
              <w:r>
                <w:instrText>HYPERLINK \l "FA04"</w:instrText>
              </w:r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FA04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</w:p>
          <w:p w:rsidR="00653167" w:rsidRDefault="0006121D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449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50" w:author="eric.giuliani" w:date="2017-08-26T15:42:00Z">
              <w:r w:rsidRPr="0006121D">
                <w:rPr>
                  <w:rFonts w:ascii="Arial" w:hAnsi="Arial" w:cs="Arial"/>
                  <w:bCs/>
                  <w:sz w:val="18"/>
                  <w:szCs w:val="18"/>
                  <w:u w:val="single"/>
                  <w:rPrChange w:id="1451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t>Excluir:</w:t>
              </w:r>
              <w:r w:rsidRPr="0006121D">
                <w:rPr>
                  <w:rFonts w:ascii="Arial" w:hAnsi="Arial" w:cs="Arial"/>
                  <w:bCs/>
                  <w:sz w:val="18"/>
                  <w:szCs w:val="18"/>
                  <w:rPrChange w:id="1452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t xml:space="preserve"> exclui o registro [</w:t>
              </w:r>
              <w:r w:rsidRPr="0006121D">
                <w:rPr>
                  <w:rFonts w:ascii="Arial" w:hAnsi="Arial" w:cs="Arial"/>
                  <w:bCs/>
                  <w:sz w:val="18"/>
                  <w:szCs w:val="18"/>
                  <w:rPrChange w:id="1453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begin"/>
              </w:r>
              <w:r w:rsidRPr="0006121D">
                <w:rPr>
                  <w:rFonts w:ascii="Arial" w:hAnsi="Arial" w:cs="Arial"/>
                  <w:bCs/>
                  <w:sz w:val="18"/>
                  <w:szCs w:val="18"/>
                  <w:rPrChange w:id="1454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instrText xml:space="preserve"> HYPERLINK  \l "FA11" </w:instrText>
              </w:r>
              <w:r w:rsidRPr="0006121D">
                <w:rPr>
                  <w:rFonts w:ascii="Arial" w:hAnsi="Arial" w:cs="Arial"/>
                  <w:bCs/>
                  <w:sz w:val="18"/>
                  <w:szCs w:val="18"/>
                  <w:rPrChange w:id="1455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separate"/>
              </w:r>
              <w:r w:rsidR="00580C1C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FA11</w:t>
              </w:r>
              <w:r w:rsidRPr="0006121D">
                <w:rPr>
                  <w:rFonts w:ascii="Arial" w:hAnsi="Arial" w:cs="Arial"/>
                  <w:bCs/>
                  <w:sz w:val="18"/>
                  <w:szCs w:val="18"/>
                  <w:rPrChange w:id="1456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end"/>
              </w:r>
              <w:r w:rsidRPr="0006121D">
                <w:rPr>
                  <w:rFonts w:ascii="Arial" w:hAnsi="Arial" w:cs="Arial"/>
                  <w:bCs/>
                  <w:sz w:val="18"/>
                  <w:szCs w:val="18"/>
                  <w:rPrChange w:id="1457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t>] [</w:t>
              </w:r>
              <w:r w:rsidRPr="0006121D">
                <w:rPr>
                  <w:rFonts w:ascii="Arial" w:hAnsi="Arial" w:cs="Arial"/>
                  <w:bCs/>
                  <w:sz w:val="18"/>
                  <w:szCs w:val="18"/>
                  <w:rPrChange w:id="1458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begin"/>
              </w:r>
              <w:r w:rsidRPr="0006121D">
                <w:rPr>
                  <w:rFonts w:ascii="Arial" w:hAnsi="Arial" w:cs="Arial"/>
                  <w:bCs/>
                  <w:sz w:val="18"/>
                  <w:szCs w:val="18"/>
                  <w:rPrChange w:id="1459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instrText xml:space="preserve"> HYPERLINK "Artefatos%20-%20Especificacao.docx" \l "RN_205" </w:instrText>
              </w:r>
              <w:r w:rsidRPr="0006121D">
                <w:rPr>
                  <w:rFonts w:ascii="Arial" w:hAnsi="Arial" w:cs="Arial"/>
                  <w:bCs/>
                  <w:sz w:val="18"/>
                  <w:szCs w:val="18"/>
                  <w:rPrChange w:id="1460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separate"/>
              </w:r>
              <w:r w:rsidR="00580C1C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RN_205</w:t>
              </w:r>
              <w:r w:rsidRPr="0006121D">
                <w:rPr>
                  <w:rFonts w:ascii="Arial" w:hAnsi="Arial" w:cs="Arial"/>
                  <w:bCs/>
                  <w:sz w:val="18"/>
                  <w:szCs w:val="18"/>
                  <w:rPrChange w:id="1461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fldChar w:fldCharType="end"/>
              </w:r>
              <w:r w:rsidRPr="0006121D">
                <w:rPr>
                  <w:rFonts w:ascii="Arial" w:hAnsi="Arial" w:cs="Arial"/>
                  <w:bCs/>
                  <w:sz w:val="18"/>
                  <w:szCs w:val="18"/>
                  <w:rPrChange w:id="1462" w:author="eric.giuliani" w:date="2017-08-26T15:42:00Z">
                    <w:rPr>
                      <w:rFonts w:ascii="Arial" w:hAnsi="Arial" w:cs="Arial"/>
                      <w:bCs/>
                      <w:color w:val="0000FF" w:themeColor="hyperlink"/>
                      <w:sz w:val="18"/>
                      <w:szCs w:val="18"/>
                      <w:u w:val="single"/>
                    </w:rPr>
                  </w:rPrChange>
                </w:rPr>
                <w:t>]. Esta ação só é visualizada pelo usuário Administrador.</w:t>
              </w:r>
            </w:ins>
          </w:p>
          <w:p w:rsidR="0025060F" w:rsidRPr="002519C6" w:rsidRDefault="0025060F" w:rsidP="00281132">
            <w:pPr>
              <w:pStyle w:val="PargrafodaLista"/>
              <w:numPr>
                <w:ilvl w:val="0"/>
                <w:numId w:val="37"/>
              </w:numPr>
              <w:snapToGrid w:val="0"/>
              <w:spacing w:line="360" w:lineRule="auto"/>
              <w:jc w:val="both"/>
              <w:rPr>
                <w:ins w:id="1463" w:author="eric.giuliani" w:date="2017-07-03T14:11:00Z"/>
                <w:rFonts w:ascii="Arial" w:hAnsi="Arial" w:cs="Arial"/>
                <w:bCs/>
                <w:sz w:val="18"/>
                <w:szCs w:val="18"/>
              </w:rPr>
            </w:pPr>
            <w:ins w:id="1464" w:author="eric.giuliani" w:date="2017-07-03T14:11:00Z">
              <w:r w:rsidRPr="00392912">
                <w:rPr>
                  <w:rFonts w:ascii="Arial" w:hAnsi="Arial" w:cs="Arial"/>
                  <w:bCs/>
                  <w:sz w:val="18"/>
                  <w:szCs w:val="18"/>
                  <w:u w:val="single"/>
                </w:rPr>
                <w:t>Histórico: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 xml:space="preserve"> 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redireciona para a tela de visualização do histórico de alterações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 xml:space="preserve"> [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"FA05" </w:instrTex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A7317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FA05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</w:p>
        </w:tc>
      </w:tr>
    </w:tbl>
    <w:p w:rsidR="0025060F" w:rsidRPr="002519C6" w:rsidRDefault="0025060F" w:rsidP="0025060F">
      <w:pPr>
        <w:spacing w:line="360" w:lineRule="auto"/>
        <w:rPr>
          <w:ins w:id="1465" w:author="eric.giuliani" w:date="2017-07-03T14:08:00Z"/>
          <w:rFonts w:ascii="Arial" w:hAnsi="Arial" w:cs="Arial"/>
        </w:rPr>
      </w:pPr>
    </w:p>
    <w:p w:rsidR="00000000" w:rsidRDefault="0034775F">
      <w:pPr>
        <w:spacing w:after="120" w:line="240" w:lineRule="auto"/>
        <w:ind w:left="708"/>
        <w:rPr>
          <w:ins w:id="1466" w:author="Eric" w:date="2017-05-25T23:16:00Z"/>
          <w:rFonts w:cs="Arial"/>
          <w:highlight w:val="lightGray"/>
        </w:rPr>
        <w:pPrChange w:id="1467" w:author="eric.giuliani" w:date="2017-07-03T14:08:00Z">
          <w:pPr>
            <w:pStyle w:val="Ttulo2"/>
            <w:numPr>
              <w:ilvl w:val="0"/>
              <w:numId w:val="0"/>
            </w:numPr>
            <w:spacing w:before="0" w:after="120"/>
            <w:ind w:left="1080"/>
            <w:jc w:val="both"/>
          </w:pPr>
        </w:pPrChange>
      </w:pPr>
    </w:p>
    <w:p w:rsidR="0002504F" w:rsidRDefault="0002504F">
      <w:pPr>
        <w:widowControl/>
        <w:spacing w:after="200" w:line="276" w:lineRule="auto"/>
        <w:rPr>
          <w:ins w:id="1468" w:author="Eric" w:date="2017-05-25T23:16:00Z"/>
          <w:rFonts w:ascii="Arial" w:hAnsi="Arial" w:cs="Arial"/>
          <w:b/>
          <w:highlight w:val="lightGray"/>
        </w:rPr>
      </w:pPr>
      <w:ins w:id="1469" w:author="Eric" w:date="2017-05-25T23:16:00Z">
        <w:r>
          <w:rPr>
            <w:rFonts w:cs="Arial"/>
            <w:highlight w:val="lightGray"/>
          </w:rPr>
          <w:br w:type="page"/>
        </w:r>
      </w:ins>
    </w:p>
    <w:p w:rsidR="00000000" w:rsidRDefault="0002504F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ins w:id="1470" w:author="Eric" w:date="2017-05-25T23:16:00Z"/>
          <w:rFonts w:cs="Arial"/>
        </w:rPr>
        <w:pPrChange w:id="1471" w:author="Eric" w:date="2017-05-25T23:16:00Z">
          <w:pPr>
            <w:pStyle w:val="Ttulo2"/>
            <w:numPr>
              <w:ilvl w:val="0"/>
              <w:numId w:val="60"/>
            </w:numPr>
            <w:spacing w:before="0" w:after="120"/>
            <w:ind w:left="1440" w:hanging="360"/>
            <w:jc w:val="both"/>
          </w:pPr>
        </w:pPrChange>
      </w:pPr>
      <w:bookmarkStart w:id="1472" w:name="TS_07"/>
      <w:bookmarkStart w:id="1473" w:name="_Toc491691397"/>
      <w:bookmarkEnd w:id="1472"/>
      <w:ins w:id="1474" w:author="Eric" w:date="2017-05-25T23:16:00Z">
        <w:r>
          <w:rPr>
            <w:rFonts w:cs="Arial"/>
          </w:rPr>
          <w:lastRenderedPageBreak/>
          <w:t xml:space="preserve">Visualizar </w:t>
        </w:r>
        <w:r w:rsidRPr="002519C6">
          <w:rPr>
            <w:rFonts w:cs="Arial"/>
          </w:rPr>
          <w:t>Histórico de alteraç</w:t>
        </w:r>
        <w:r>
          <w:rPr>
            <w:rFonts w:cs="Arial"/>
          </w:rPr>
          <w:t>ões</w:t>
        </w:r>
        <w:bookmarkEnd w:id="1473"/>
      </w:ins>
    </w:p>
    <w:p w:rsidR="0002504F" w:rsidRPr="002519C6" w:rsidRDefault="0002504F" w:rsidP="0002504F">
      <w:pPr>
        <w:spacing w:after="120" w:line="240" w:lineRule="auto"/>
        <w:rPr>
          <w:ins w:id="1475" w:author="Eric" w:date="2017-05-25T23:16:00Z"/>
          <w:rFonts w:ascii="Arial" w:hAnsi="Arial" w:cs="Arial"/>
        </w:rPr>
      </w:pPr>
    </w:p>
    <w:p w:rsidR="0002504F" w:rsidRPr="002519C6" w:rsidRDefault="0002504F" w:rsidP="0002504F">
      <w:pPr>
        <w:spacing w:after="120" w:line="240" w:lineRule="auto"/>
        <w:jc w:val="center"/>
        <w:rPr>
          <w:ins w:id="1476" w:author="Eric" w:date="2017-05-25T23:16:00Z"/>
          <w:rFonts w:ascii="Arial" w:hAnsi="Arial" w:cs="Arial"/>
        </w:rPr>
      </w:pPr>
      <w:ins w:id="1477" w:author="Eric" w:date="2017-05-25T23:17:00Z">
        <w:del w:id="1478" w:author="eric.giuliani" w:date="2017-07-03T15:05:00Z">
          <w:r w:rsidRPr="004372E8" w:rsidDel="00BF6592">
            <w:rPr>
              <w:rFonts w:ascii="Arial" w:hAnsi="Arial" w:cs="Arial"/>
            </w:rPr>
            <w:object w:dxaOrig="4320" w:dyaOrig="2500">
              <v:shape id="_x0000_i1039" type="#_x0000_t75" style="width:510pt;height:261.75pt" o:ole="">
                <v:imagedata r:id="rId32" o:title=""/>
              </v:shape>
              <o:OLEObject Type="Embed" ProgID="PBrush" ShapeID="_x0000_i1039" DrawAspect="Content" ObjectID="_1566114895" r:id="rId33"/>
            </w:object>
          </w:r>
        </w:del>
      </w:ins>
      <w:ins w:id="1479" w:author="eric.giuliani" w:date="2017-07-03T15:55:00Z">
        <w:r w:rsidR="00D11D5D" w:rsidRPr="00CD2FBA">
          <w:rPr>
            <w:rFonts w:ascii="Arial" w:hAnsi="Arial" w:cs="Arial"/>
          </w:rPr>
          <w:object w:dxaOrig="4320" w:dyaOrig="2500">
            <v:shape id="_x0000_i1040" type="#_x0000_t75" style="width:510pt;height:249pt" o:ole="">
              <v:imagedata r:id="rId34" o:title=""/>
            </v:shape>
            <o:OLEObject Type="Embed" ProgID="PBrush" ShapeID="_x0000_i1040" DrawAspect="Content" ObjectID="_1566114896" r:id="rId35"/>
          </w:object>
        </w:r>
      </w:ins>
    </w:p>
    <w:p w:rsidR="0002504F" w:rsidRDefault="0002504F" w:rsidP="0002504F">
      <w:pPr>
        <w:spacing w:after="120" w:line="240" w:lineRule="auto"/>
        <w:ind w:left="708"/>
        <w:rPr>
          <w:ins w:id="1480" w:author="Eric" w:date="2017-05-25T23:17:00Z"/>
          <w:rFonts w:ascii="Arial" w:hAnsi="Arial" w:cs="Arial"/>
          <w:b/>
        </w:rPr>
      </w:pPr>
    </w:p>
    <w:p w:rsidR="0002504F" w:rsidRPr="00C14D37" w:rsidRDefault="0002504F" w:rsidP="0002504F">
      <w:pPr>
        <w:spacing w:after="120" w:line="240" w:lineRule="auto"/>
        <w:ind w:left="708"/>
        <w:rPr>
          <w:ins w:id="1481" w:author="Eric" w:date="2017-05-25T23:17:00Z"/>
          <w:rFonts w:ascii="Arial" w:hAnsi="Arial" w:cs="Arial"/>
          <w:b/>
        </w:rPr>
      </w:pPr>
      <w:ins w:id="1482" w:author="Eric" w:date="2017-05-25T23:17:00Z">
        <w:r w:rsidRPr="00C14D37">
          <w:rPr>
            <w:rFonts w:ascii="Arial" w:hAnsi="Arial" w:cs="Arial"/>
            <w:b/>
          </w:rPr>
          <w:t xml:space="preserve">Campos de entrada: </w:t>
        </w:r>
      </w:ins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76"/>
        <w:gridCol w:w="992"/>
        <w:gridCol w:w="1843"/>
        <w:gridCol w:w="4166"/>
      </w:tblGrid>
      <w:tr w:rsidR="0002504F" w:rsidRPr="00C14D37" w:rsidTr="00281132">
        <w:trPr>
          <w:trHeight w:val="254"/>
          <w:jc w:val="center"/>
          <w:ins w:id="1483" w:author="Eric" w:date="2017-05-25T23:1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C14D37" w:rsidRDefault="0002504F" w:rsidP="0028113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1484" w:author="Eric" w:date="2017-05-25T23:1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485" w:author="Eric" w:date="2017-05-25T23:17:00Z">
              <w:r w:rsidRPr="00C14D37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C14D37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486" w:author="Eric" w:date="2017-05-25T23:1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487" w:author="Eric" w:date="2017-05-25T23:17:00Z">
              <w:r w:rsidRPr="00C14D37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Obrigatório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C14D37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488" w:author="Eric" w:date="2017-05-25T23:1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489" w:author="Eric" w:date="2017-05-25T23:17:00Z">
              <w:r w:rsidRPr="00C14D37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Tipo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C14D37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490" w:author="Eric" w:date="2017-05-25T23:1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491" w:author="Eric" w:date="2017-05-25T23:17:00Z">
              <w:r w:rsidRPr="00C14D37">
                <w:rPr>
                  <w:rFonts w:ascii="Arial" w:hAnsi="Arial" w:cs="Arial"/>
                  <w:b/>
                  <w:sz w:val="18"/>
                  <w:szCs w:val="18"/>
                </w:rPr>
                <w:t>Máscara / Domínio / Tamanho</w:t>
              </w:r>
            </w:ins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C14D37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492" w:author="Eric" w:date="2017-05-25T23:17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493" w:author="Eric" w:date="2017-05-25T23:17:00Z">
              <w:r w:rsidRPr="00C14D37">
                <w:rPr>
                  <w:rFonts w:ascii="Arial" w:hAnsi="Arial" w:cs="Arial"/>
                  <w:b/>
                  <w:sz w:val="18"/>
                  <w:szCs w:val="18"/>
                </w:rPr>
                <w:t>Descrição / Valores padrões / Regras de negócio / etc.</w:t>
              </w:r>
            </w:ins>
          </w:p>
        </w:tc>
      </w:tr>
      <w:tr w:rsidR="0002504F" w:rsidRPr="00C14D37" w:rsidTr="00281132">
        <w:trPr>
          <w:trHeight w:val="131"/>
          <w:jc w:val="center"/>
          <w:ins w:id="1494" w:author="Eric" w:date="2017-05-25T23:1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495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96" w:author="Eric" w:date="2017-05-25T23:17:00Z">
              <w:r w:rsidRPr="00C14D3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Voltar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pacing w:line="360" w:lineRule="auto"/>
              <w:jc w:val="both"/>
              <w:rPr>
                <w:ins w:id="1497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498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499" w:author="Eric" w:date="2017-05-25T23:17:00Z">
              <w:r w:rsidRPr="00C14D3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500" w:author="Eric" w:date="2017-05-25T23:1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501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02" w:author="Eric" w:date="2017-05-25T23:17:00Z">
              <w:r w:rsidRPr="00C14D3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Retorna à tela anterior. [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</w:ins>
            <w:ins w:id="1503" w:author="eric.giuliani" w:date="2017-08-08T08:54:00Z">
              <w:r w:rsidR="00656097">
                <w:rPr>
                  <w:rFonts w:ascii="Arial" w:hAnsi="Arial" w:cs="Arial"/>
                  <w:bCs/>
                  <w:sz w:val="18"/>
                  <w:szCs w:val="18"/>
                </w:rPr>
                <w:instrText>HYPERLINK "Artefatos%20-%20Especificacao.docx" \l "RN_003"</w:instrText>
              </w:r>
            </w:ins>
            <w:ins w:id="1504" w:author="Eric" w:date="2017-05-25T23:17:00Z">
              <w:del w:id="1505" w:author="eric.giuliani" w:date="2017-07-01T21:38:00Z">
                <w:r w:rsidDel="001F27B0">
                  <w:rPr>
                    <w:rFonts w:ascii="Arial" w:hAnsi="Arial" w:cs="Arial"/>
                    <w:bCs/>
                    <w:sz w:val="18"/>
                    <w:szCs w:val="18"/>
                  </w:rPr>
                  <w:delInstrText xml:space="preserve"> HYPERLINK "Artefatos%20-%20Especificacao.docx" \l "RN_003" </w:delInstrText>
                </w:r>
              </w:del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A7317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RN_003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C14D37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02504F" w:rsidRPr="00C14D37" w:rsidTr="00281132">
        <w:trPr>
          <w:trHeight w:val="131"/>
          <w:jc w:val="center"/>
          <w:ins w:id="1506" w:author="Eric" w:date="2017-05-25T23:1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507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08" w:author="Eric" w:date="2017-05-25T23:17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Exportar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pacing w:line="360" w:lineRule="auto"/>
              <w:jc w:val="both"/>
              <w:rPr>
                <w:ins w:id="1509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510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11" w:author="Eric" w:date="2017-05-25T23:17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512" w:author="Eric" w:date="2017-05-25T23:17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C14D37" w:rsidRDefault="0002504F" w:rsidP="00281132">
            <w:pPr>
              <w:snapToGrid w:val="0"/>
              <w:spacing w:line="360" w:lineRule="auto"/>
              <w:jc w:val="both"/>
              <w:rPr>
                <w:ins w:id="1513" w:author="Eric" w:date="2017-05-25T23:1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14" w:author="Eric" w:date="2017-05-25T23:17:00Z"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Realiza download do arquivo de histórico de alteração do registro [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"FA10" </w:instrTex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</w:t>
              </w:r>
              <w:r w:rsidRPr="0030369B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10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</w:p>
        </w:tc>
      </w:tr>
    </w:tbl>
    <w:p w:rsidR="0002504F" w:rsidRPr="002519C6" w:rsidRDefault="0002504F" w:rsidP="0002504F">
      <w:pPr>
        <w:spacing w:after="120" w:line="240" w:lineRule="auto"/>
        <w:jc w:val="both"/>
        <w:rPr>
          <w:ins w:id="1515" w:author="Eric" w:date="2017-05-25T23:16:00Z"/>
          <w:rFonts w:ascii="Arial" w:hAnsi="Arial" w:cs="Arial"/>
        </w:rPr>
      </w:pPr>
    </w:p>
    <w:p w:rsidR="0002504F" w:rsidRPr="002519C6" w:rsidRDefault="0002504F" w:rsidP="0002504F">
      <w:pPr>
        <w:spacing w:after="120" w:line="240" w:lineRule="auto"/>
        <w:ind w:left="708"/>
        <w:rPr>
          <w:ins w:id="1516" w:author="Eric" w:date="2017-05-25T23:16:00Z"/>
          <w:rStyle w:val="Forte"/>
          <w:rFonts w:ascii="Arial" w:hAnsi="Arial" w:cs="Arial"/>
        </w:rPr>
      </w:pPr>
      <w:ins w:id="1517" w:author="Eric" w:date="2017-05-25T23:16:00Z">
        <w:r w:rsidRPr="002519C6">
          <w:rPr>
            <w:rStyle w:val="Forte"/>
            <w:rFonts w:ascii="Arial" w:hAnsi="Arial" w:cs="Arial"/>
          </w:rPr>
          <w:t xml:space="preserve">Campos de saída: </w:t>
        </w:r>
      </w:ins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  <w:tblGridChange w:id="1518">
          <w:tblGrid>
            <w:gridCol w:w="1184"/>
            <w:gridCol w:w="1276"/>
            <w:gridCol w:w="2835"/>
            <w:gridCol w:w="4137"/>
          </w:tblGrid>
        </w:tblGridChange>
      </w:tblGrid>
      <w:tr w:rsidR="0002504F" w:rsidRPr="002519C6" w:rsidTr="00281132">
        <w:trPr>
          <w:jc w:val="center"/>
          <w:ins w:id="1519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2519C6" w:rsidRDefault="0002504F" w:rsidP="0028113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1520" w:author="Eric" w:date="2017-05-25T23:16:00Z"/>
                <w:rFonts w:ascii="Arial" w:hAnsi="Arial" w:cs="Arial"/>
                <w:b/>
                <w:sz w:val="18"/>
                <w:szCs w:val="18"/>
              </w:rPr>
            </w:pPr>
            <w:ins w:id="1521" w:author="Eric" w:date="2017-05-25T23:16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2519C6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522" w:author="Eric" w:date="2017-05-25T23:16:00Z"/>
                <w:rFonts w:ascii="Arial" w:hAnsi="Arial" w:cs="Arial"/>
                <w:b/>
                <w:sz w:val="18"/>
                <w:szCs w:val="18"/>
              </w:rPr>
            </w:pPr>
            <w:ins w:id="1523" w:author="Eric" w:date="2017-05-25T23:16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Origem Info.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2519C6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524" w:author="Eric" w:date="2017-05-25T23:16:00Z"/>
                <w:rFonts w:ascii="Arial" w:hAnsi="Arial" w:cs="Arial"/>
                <w:b/>
                <w:sz w:val="18"/>
                <w:szCs w:val="18"/>
              </w:rPr>
            </w:pPr>
            <w:ins w:id="1525" w:author="Eric" w:date="2017-05-25T23:16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Máscara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02504F" w:rsidRPr="002519C6" w:rsidRDefault="0002504F" w:rsidP="00281132">
            <w:pPr>
              <w:snapToGrid w:val="0"/>
              <w:spacing w:before="120" w:after="120" w:line="240" w:lineRule="auto"/>
              <w:jc w:val="center"/>
              <w:rPr>
                <w:ins w:id="1526" w:author="Eric" w:date="2017-05-25T23:16:00Z"/>
                <w:rFonts w:ascii="Arial" w:hAnsi="Arial" w:cs="Arial"/>
                <w:b/>
                <w:sz w:val="18"/>
                <w:szCs w:val="18"/>
              </w:rPr>
            </w:pPr>
            <w:ins w:id="1527" w:author="Eric" w:date="2017-05-25T23:16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Descrição</w:t>
              </w:r>
            </w:ins>
          </w:p>
        </w:tc>
      </w:tr>
      <w:tr w:rsidR="0002504F" w:rsidRPr="002519C6" w:rsidTr="00281132">
        <w:trPr>
          <w:jc w:val="center"/>
          <w:ins w:id="1528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529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30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Instalação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531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32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25060F" w:rsidP="00281132">
            <w:pPr>
              <w:snapToGrid w:val="0"/>
              <w:spacing w:line="360" w:lineRule="auto"/>
              <w:jc w:val="both"/>
              <w:rPr>
                <w:ins w:id="1533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34" w:author="eric.giuliani" w:date="2017-07-03T14:15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535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36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da instalação</w:t>
              </w:r>
            </w:ins>
          </w:p>
        </w:tc>
      </w:tr>
      <w:tr w:rsidR="0002504F" w:rsidRPr="002519C6" w:rsidTr="00281132">
        <w:trPr>
          <w:jc w:val="center"/>
          <w:ins w:id="1537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53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3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Mês/Ano Incidência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54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4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542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543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544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45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Mês/Ano de incidência da COSIP</w:t>
              </w:r>
            </w:ins>
          </w:p>
        </w:tc>
      </w:tr>
      <w:tr w:rsidR="0002504F" w:rsidRPr="002519C6" w:rsidTr="00281132">
        <w:trPr>
          <w:jc w:val="center"/>
          <w:ins w:id="1546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547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48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Consumo (kWh)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54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50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25060F" w:rsidP="00281132">
            <w:pPr>
              <w:snapToGrid w:val="0"/>
              <w:spacing w:line="360" w:lineRule="auto"/>
              <w:jc w:val="both"/>
              <w:rPr>
                <w:ins w:id="1551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52" w:author="eric.giuliani" w:date="2017-07-03T14:15:00Z">
              <w:r>
                <w:rPr>
                  <w:rFonts w:ascii="Arial" w:hAnsi="Arial" w:cs="Arial"/>
                  <w:bCs/>
                  <w:sz w:val="18"/>
                  <w:szCs w:val="18"/>
                </w:rPr>
                <w:t>99.999.999,99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553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54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Consumo, em kWh, no mês de </w:t>
              </w:r>
              <w:del w:id="1555" w:author="eric.giuliani" w:date="2017-07-03T14:15:00Z">
                <w:r w:rsidRPr="002519C6" w:rsidDel="0025060F">
                  <w:rPr>
                    <w:rFonts w:ascii="Arial" w:hAnsi="Arial" w:cs="Arial"/>
                    <w:bCs/>
                    <w:color w:val="000000" w:themeColor="text1"/>
                    <w:sz w:val="18"/>
                    <w:szCs w:val="18"/>
                  </w:rPr>
                  <w:delText>referência</w:delText>
                </w:r>
              </w:del>
            </w:ins>
            <w:ins w:id="1556" w:author="eric.giuliani" w:date="2017-07-03T14:15:00Z">
              <w:r w:rsidR="0025060F"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referência.</w:t>
              </w:r>
            </w:ins>
            <w:ins w:id="1557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</w:t>
              </w:r>
            </w:ins>
          </w:p>
        </w:tc>
      </w:tr>
      <w:tr w:rsidR="00D11D5D" w:rsidRPr="002519C6" w:rsidTr="00281132">
        <w:trPr>
          <w:jc w:val="center"/>
          <w:ins w:id="1558" w:author="eric.giuliani" w:date="2017-07-03T15:5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1D5D" w:rsidRPr="002519C6" w:rsidRDefault="00D11D5D" w:rsidP="00281132">
            <w:pPr>
              <w:snapToGrid w:val="0"/>
              <w:spacing w:line="360" w:lineRule="auto"/>
              <w:jc w:val="center"/>
              <w:rPr>
                <w:ins w:id="1559" w:author="eric.giuliani" w:date="2017-07-03T15:56:00Z"/>
                <w:rFonts w:ascii="Arial" w:hAnsi="Arial" w:cs="Arial"/>
                <w:bCs/>
                <w:sz w:val="18"/>
                <w:szCs w:val="18"/>
              </w:rPr>
            </w:pPr>
            <w:ins w:id="1560" w:author="eric.giuliani" w:date="2017-07-03T15:5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Código 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1D5D" w:rsidRPr="002519C6" w:rsidRDefault="00D11D5D" w:rsidP="00281132">
            <w:pPr>
              <w:jc w:val="center"/>
              <w:rPr>
                <w:ins w:id="1561" w:author="eric.giuliani" w:date="2017-07-03T15:56:00Z"/>
                <w:rFonts w:ascii="Arial" w:hAnsi="Arial" w:cs="Arial"/>
                <w:bCs/>
                <w:sz w:val="18"/>
                <w:szCs w:val="18"/>
              </w:rPr>
            </w:pPr>
            <w:ins w:id="1562" w:author="eric.giuliani" w:date="2017-07-03T15:5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1D5D" w:rsidRDefault="00D11D5D" w:rsidP="00281132">
            <w:pPr>
              <w:snapToGrid w:val="0"/>
              <w:spacing w:line="360" w:lineRule="auto"/>
              <w:jc w:val="both"/>
              <w:rPr>
                <w:ins w:id="1563" w:author="eric.giuliani" w:date="2017-07-03T15:5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564" w:author="eric.giuliani" w:date="2017-07-03T15:56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1D5D" w:rsidRPr="002519C6" w:rsidRDefault="00D11D5D" w:rsidP="00281132">
            <w:pPr>
              <w:snapToGrid w:val="0"/>
              <w:spacing w:line="360" w:lineRule="auto"/>
              <w:jc w:val="both"/>
              <w:rPr>
                <w:ins w:id="1565" w:author="eric.giuliani" w:date="2017-07-03T15:5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66" w:author="eric.giuliani" w:date="2017-07-03T15:5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02504F" w:rsidRPr="002519C6" w:rsidTr="00281132">
        <w:trPr>
          <w:jc w:val="center"/>
          <w:ins w:id="1567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56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6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Contrato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57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7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25060F" w:rsidP="00281132">
            <w:pPr>
              <w:snapToGrid w:val="0"/>
              <w:spacing w:line="360" w:lineRule="auto"/>
              <w:jc w:val="both"/>
              <w:rPr>
                <w:ins w:id="1572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573" w:author="eric.giuliani" w:date="2017-07-03T14:16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574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75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Situação do contrato [</w:t>
              </w:r>
              <w:r w:rsidR="0006121D" w:rsidRPr="0006121D">
                <w:fldChar w:fldCharType="begin"/>
              </w:r>
            </w:ins>
            <w:ins w:id="1576" w:author="eric.giuliani" w:date="2017-08-08T08:54:00Z">
              <w:r w:rsidR="00656097">
                <w:instrText>HYPERLINK "Artefatos%20-%20Especificacao.docx" \l "RN_028"</w:instrText>
              </w:r>
            </w:ins>
            <w:ins w:id="1577" w:author="Eric" w:date="2017-05-25T23:16:00Z">
              <w:del w:id="1578" w:author="eric.giuliani" w:date="2017-07-01T21:38:00Z">
                <w:r w:rsidDel="001F27B0">
                  <w:delInstrText xml:space="preserve"> HYPERLINK "Artefatos%20-%20Especificacao.docx" \l "RN_028" </w:delInstrText>
                </w:r>
              </w:del>
              <w:r w:rsidR="0006121D" w:rsidRP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RN_028</w:t>
              </w:r>
              <w:r w:rsidR="0006121D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02504F" w:rsidRPr="002519C6" w:rsidTr="00281132">
        <w:trPr>
          <w:jc w:val="center"/>
          <w:ins w:id="1579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58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8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Início Vigência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58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83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584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585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Default="0002504F" w:rsidP="00281132">
            <w:pPr>
              <w:snapToGrid w:val="0"/>
              <w:spacing w:line="360" w:lineRule="auto"/>
              <w:jc w:val="both"/>
              <w:rPr>
                <w:ins w:id="1586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87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Contrato</w:t>
              </w:r>
            </w:ins>
          </w:p>
        </w:tc>
      </w:tr>
      <w:tr w:rsidR="0002504F" w:rsidRPr="002519C6" w:rsidTr="00281132">
        <w:trPr>
          <w:jc w:val="center"/>
          <w:ins w:id="1588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58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90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Fim Vigência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591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92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593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594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Default="0002504F" w:rsidP="00281132">
            <w:pPr>
              <w:snapToGrid w:val="0"/>
              <w:spacing w:line="360" w:lineRule="auto"/>
              <w:jc w:val="both"/>
              <w:rPr>
                <w:ins w:id="1595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596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Fim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Contrato</w:t>
              </w:r>
            </w:ins>
          </w:p>
        </w:tc>
      </w:tr>
      <w:tr w:rsidR="0002504F" w:rsidRPr="002519C6" w:rsidTr="00281132">
        <w:trPr>
          <w:jc w:val="center"/>
          <w:ins w:id="1597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59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59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Tipo Pessoa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60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0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25060F" w:rsidP="00281132">
            <w:pPr>
              <w:snapToGrid w:val="0"/>
              <w:spacing w:line="360" w:lineRule="auto"/>
              <w:jc w:val="both"/>
              <w:rPr>
                <w:ins w:id="160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03" w:author="eric.giuliani" w:date="2017-07-03T14:16:00Z">
              <w:r>
                <w:rPr>
                  <w:rFonts w:ascii="Arial" w:hAnsi="Arial" w:cs="Arial"/>
                  <w:bCs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04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05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de pessoa do contribuinte. [</w:t>
              </w:r>
              <w:r w:rsidR="0006121D" w:rsidRPr="0006121D">
                <w:fldChar w:fldCharType="begin"/>
              </w:r>
            </w:ins>
            <w:ins w:id="1606" w:author="eric.giuliani" w:date="2017-08-08T08:55:00Z">
              <w:r w:rsidR="00656097">
                <w:instrText>HYPERLINK "Artefatos%20-%20Especificacao.docx" \l "RN_021"</w:instrText>
              </w:r>
            </w:ins>
            <w:ins w:id="1607" w:author="Eric" w:date="2017-05-25T23:16:00Z">
              <w:del w:id="1608" w:author="eric.giuliani" w:date="2017-07-01T21:38:00Z">
                <w:r w:rsidDel="001F27B0">
                  <w:delInstrText xml:space="preserve"> HYPERLINK "Artefatos%20-%20Especificacao.docx" \l "RN_021" </w:delInstrText>
                </w:r>
              </w:del>
              <w:r w:rsidR="0006121D" w:rsidRP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RN_021</w:t>
              </w:r>
              <w:r w:rsidR="0006121D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02504F" w:rsidRPr="002519C6" w:rsidTr="00281132">
        <w:trPr>
          <w:jc w:val="center"/>
          <w:ins w:id="1609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61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1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CPF / CNPJ / Rani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61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13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14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15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CPF: 999.999.999-99</w:t>
              </w:r>
            </w:ins>
          </w:p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16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17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CNPJ: 99.999.999/9999-99</w:t>
              </w:r>
            </w:ins>
          </w:p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18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61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RANI: 15 dígitos sem máscara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20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21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CPF ou CNPJ ou RANI do contribuinte.</w:t>
              </w:r>
            </w:ins>
          </w:p>
        </w:tc>
      </w:tr>
      <w:tr w:rsidR="0002504F" w:rsidRPr="002519C6" w:rsidTr="00281132">
        <w:trPr>
          <w:jc w:val="center"/>
          <w:ins w:id="1622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623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24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Nome Contribuinte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625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26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25060F" w:rsidP="00281132">
            <w:pPr>
              <w:snapToGrid w:val="0"/>
              <w:spacing w:line="360" w:lineRule="auto"/>
              <w:jc w:val="both"/>
              <w:rPr>
                <w:ins w:id="1627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628" w:author="eric.giuliani" w:date="2017-07-03T14:16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29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30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 do contribuinte.</w:t>
              </w:r>
            </w:ins>
          </w:p>
        </w:tc>
      </w:tr>
      <w:tr w:rsidR="0002504F" w:rsidRPr="002519C6" w:rsidTr="00281132">
        <w:trPr>
          <w:jc w:val="center"/>
          <w:ins w:id="1631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63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33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Início Cash Power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634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35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36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637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38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39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início de Cash Power</w:t>
              </w:r>
            </w:ins>
            <w:ins w:id="1640" w:author="eric.giuliani" w:date="2017-07-03T14:17:00Z">
              <w:r w:rsidR="0028113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.</w:t>
              </w:r>
            </w:ins>
          </w:p>
        </w:tc>
      </w:tr>
      <w:tr w:rsidR="0002504F" w:rsidRPr="002519C6" w:rsidTr="00281132">
        <w:trPr>
          <w:jc w:val="center"/>
          <w:ins w:id="1641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64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43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Desligamento Cash Power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644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45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46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647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48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49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desligamento do Cash Power</w:t>
              </w:r>
            </w:ins>
            <w:ins w:id="1650" w:author="eric.giuliani" w:date="2017-07-03T14:17:00Z">
              <w:r w:rsidR="0028113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.</w:t>
              </w:r>
            </w:ins>
          </w:p>
        </w:tc>
      </w:tr>
      <w:tr w:rsidR="0002504F" w:rsidRPr="002519C6" w:rsidTr="00281132">
        <w:trPr>
          <w:jc w:val="center"/>
          <w:ins w:id="1651" w:author="Eric" w:date="2017-05-25T23:16:00Z"/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52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53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Logradouro [</w:t>
              </w:r>
              <w:r w:rsidR="0006121D" w:rsidRPr="0006121D">
                <w:fldChar w:fldCharType="begin"/>
              </w:r>
            </w:ins>
            <w:ins w:id="1654" w:author="eric.giuliani" w:date="2017-08-08T08:55:00Z">
              <w:r w:rsidR="00656097">
                <w:instrText>HYPERLINK "Artefatos%20-%20Especificacao.docx" \l "RN_090"</w:instrText>
              </w:r>
            </w:ins>
            <w:ins w:id="1655" w:author="Eric" w:date="2017-05-25T23:16:00Z">
              <w:del w:id="1656" w:author="eric.giuliani" w:date="2017-07-01T21:38:00Z">
                <w:r w:rsidDel="001F27B0">
                  <w:delInstrText xml:space="preserve"> HYPERLINK "Artefatos%20-%20Especificacao.docx" \l "RN_090" </w:delInstrText>
                </w:r>
              </w:del>
              <w:r w:rsidR="0006121D" w:rsidRP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RN_090</w:t>
              </w:r>
              <w:r w:rsidR="0006121D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02504F" w:rsidRPr="002519C6" w:rsidTr="00281132">
        <w:trPr>
          <w:jc w:val="center"/>
          <w:ins w:id="1657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65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59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Compra (kWh)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66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61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62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663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99999999,99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64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65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Total de energia em kWh contratado</w:t>
              </w:r>
            </w:ins>
          </w:p>
        </w:tc>
      </w:tr>
      <w:tr w:rsidR="0002504F" w:rsidRPr="002519C6" w:rsidTr="00281132">
        <w:trPr>
          <w:jc w:val="center"/>
          <w:ins w:id="1666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center"/>
              <w:rPr>
                <w:ins w:id="1667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68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Compra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2504F" w:rsidRPr="002519C6" w:rsidRDefault="0002504F" w:rsidP="00281132">
            <w:pPr>
              <w:jc w:val="center"/>
              <w:rPr>
                <w:ins w:id="166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70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71" w:author="Eric" w:date="2017-05-25T23:16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672" w:author="Eric" w:date="2017-05-25T23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2504F" w:rsidRPr="002519C6" w:rsidRDefault="0002504F" w:rsidP="00281132">
            <w:pPr>
              <w:snapToGrid w:val="0"/>
              <w:spacing w:line="360" w:lineRule="auto"/>
              <w:jc w:val="both"/>
              <w:rPr>
                <w:ins w:id="1673" w:author="Eric" w:date="2017-05-25T23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674" w:author="Eric" w:date="2017-05-25T23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da compra ou da última recarga</w:t>
              </w:r>
            </w:ins>
            <w:ins w:id="1675" w:author="eric.giuliani" w:date="2017-07-03T14:17:00Z">
              <w:r w:rsidR="0028113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.</w:t>
              </w:r>
            </w:ins>
          </w:p>
        </w:tc>
      </w:tr>
      <w:tr w:rsidR="004E2454" w:rsidRPr="002519C6" w:rsidTr="00656097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1676" w:author="eric.giuliani" w:date="2017-07-03T14:59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ins w:id="1677" w:author="eric.giuliani" w:date="2017-07-03T14:59:00Z"/>
          <w:trPrChange w:id="1678" w:author="eric.giuliani" w:date="2017-07-03T14:59:00Z">
            <w:trPr>
              <w:jc w:val="center"/>
            </w:trPr>
          </w:trPrChange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679" w:author="eric.giuliani" w:date="2017-07-03T14:59:00Z">
              <w:tcPr>
                <w:tcW w:w="11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E2454" w:rsidRDefault="004E2454" w:rsidP="00281132">
            <w:pPr>
              <w:snapToGrid w:val="0"/>
              <w:spacing w:line="360" w:lineRule="auto"/>
              <w:jc w:val="center"/>
              <w:rPr>
                <w:ins w:id="1680" w:author="eric.giuliani" w:date="2017-07-03T14:59:00Z"/>
                <w:rFonts w:ascii="Arial" w:hAnsi="Arial" w:cs="Arial"/>
                <w:bCs/>
                <w:sz w:val="18"/>
                <w:szCs w:val="18"/>
              </w:rPr>
            </w:pPr>
            <w:ins w:id="1681" w:author="eric.giuliani" w:date="2017-07-03T14:5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682" w:author="eric.giuliani" w:date="2017-07-03T14:59:00Z">
              <w:tcPr>
                <w:tcW w:w="127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E2454" w:rsidRDefault="004E2454" w:rsidP="00281132">
            <w:pPr>
              <w:snapToGrid w:val="0"/>
              <w:spacing w:line="360" w:lineRule="auto"/>
              <w:jc w:val="center"/>
              <w:rPr>
                <w:ins w:id="1683" w:author="eric.giuliani" w:date="2017-07-03T14:59:00Z"/>
                <w:rFonts w:ascii="Arial" w:hAnsi="Arial" w:cs="Arial"/>
                <w:bCs/>
                <w:sz w:val="18"/>
                <w:szCs w:val="18"/>
              </w:rPr>
            </w:pPr>
            <w:ins w:id="1684" w:author="eric.giuliani" w:date="2017-07-03T14:59:00Z"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tcPrChange w:id="1685" w:author="eric.giuliani" w:date="2017-07-03T14:59:00Z">
              <w:tcPr>
                <w:tcW w:w="2835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E2454" w:rsidRDefault="004E2454" w:rsidP="00281132">
            <w:pPr>
              <w:snapToGrid w:val="0"/>
              <w:spacing w:line="360" w:lineRule="auto"/>
              <w:jc w:val="both"/>
              <w:rPr>
                <w:ins w:id="1686" w:author="eric.giuliani" w:date="2017-07-03T14:59:00Z"/>
                <w:rFonts w:ascii="Arial" w:hAnsi="Arial" w:cs="Arial"/>
                <w:bCs/>
                <w:sz w:val="18"/>
                <w:szCs w:val="18"/>
              </w:rPr>
            </w:pPr>
            <w:ins w:id="1687" w:author="eric.giuliani" w:date="2017-07-03T14:59:00Z">
              <w:r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tcPrChange w:id="1688" w:author="eric.giuliani" w:date="2017-07-03T14:59:00Z">
              <w:tcPr>
                <w:tcW w:w="413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:rsidR="004E2454" w:rsidRPr="00B7476C" w:rsidRDefault="004E2454" w:rsidP="00281132">
            <w:pPr>
              <w:snapToGrid w:val="0"/>
              <w:spacing w:line="360" w:lineRule="auto"/>
              <w:jc w:val="both"/>
              <w:rPr>
                <w:ins w:id="1689" w:author="eric.giuliani" w:date="2017-07-03T14:59:00Z"/>
                <w:rFonts w:ascii="Arial" w:hAnsi="Arial" w:cs="Arial"/>
                <w:bCs/>
                <w:sz w:val="18"/>
                <w:szCs w:val="18"/>
              </w:rPr>
            </w:pPr>
            <w:ins w:id="1690" w:author="eric.giuliani" w:date="2017-07-03T14:59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 [</w:t>
              </w:r>
              <w:r w:rsidR="0006121D">
                <w:fldChar w:fldCharType="begin"/>
              </w:r>
            </w:ins>
            <w:ins w:id="1691" w:author="eric.giuliani" w:date="2017-08-08T08:55:00Z">
              <w:r w:rsidR="00656097">
                <w:instrText>HYPERLINK "Artefatos%20-%20Especificacao.docx" \l "RN_011"</w:instrText>
              </w:r>
            </w:ins>
            <w:ins w:id="1692" w:author="eric.giuliani" w:date="2017-07-03T14:59:00Z">
              <w:r w:rsidR="0006121D">
                <w:fldChar w:fldCharType="separate"/>
              </w:r>
              <w:r w:rsidRPr="00392912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06121D">
                <w:fldChar w:fldCharType="end"/>
              </w:r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4E2454" w:rsidRPr="002519C6" w:rsidTr="00281132">
        <w:trPr>
          <w:jc w:val="center"/>
          <w:ins w:id="1693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694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95" w:author="Eric" w:date="2017-05-25T23:16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Operação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696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97" w:author="Eric" w:date="2017-05-25T23:16:00Z">
              <w:r>
                <w:rPr>
                  <w:rFonts w:ascii="Arial" w:hAnsi="Arial" w:cs="Arial"/>
                  <w:bCs/>
                  <w:sz w:val="18"/>
                  <w:szCs w:val="18"/>
                </w:rPr>
                <w:t>Banco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698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699" w:author="eric.giuliani" w:date="2017-07-03T14:16:00Z">
              <w:r>
                <w:rPr>
                  <w:rFonts w:ascii="Arial" w:hAnsi="Arial" w:cs="Arial"/>
                  <w:bCs/>
                  <w:sz w:val="18"/>
                  <w:szCs w:val="18"/>
                </w:rPr>
                <w:t>50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700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01" w:author="Eric" w:date="2017-05-25T23:16:00Z">
              <w:r w:rsidRPr="00B7476C">
                <w:rPr>
                  <w:rFonts w:ascii="Arial" w:hAnsi="Arial" w:cs="Arial"/>
                  <w:bCs/>
                  <w:sz w:val="18"/>
                  <w:szCs w:val="18"/>
                </w:rPr>
                <w:t>Usuário que realizou a operação no registro.</w:t>
              </w:r>
            </w:ins>
          </w:p>
        </w:tc>
      </w:tr>
      <w:tr w:rsidR="004E2454" w:rsidRPr="002519C6" w:rsidTr="00281132">
        <w:trPr>
          <w:jc w:val="center"/>
          <w:ins w:id="1702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703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04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de Inclusão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705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06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707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08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70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10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em que o registro foi incluído na base de dados</w:t>
              </w:r>
            </w:ins>
            <w:ins w:id="1711" w:author="eric.giuliani" w:date="2017-07-03T14:17:00Z"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</w:tc>
      </w:tr>
      <w:tr w:rsidR="004E2454" w:rsidRPr="002519C6" w:rsidTr="00281132">
        <w:trPr>
          <w:jc w:val="center"/>
          <w:ins w:id="1712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713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14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de Alteração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715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16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717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18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71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20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em que o registro foi alterado na base de dados</w:t>
              </w:r>
            </w:ins>
            <w:ins w:id="1721" w:author="eric.giuliani" w:date="2017-07-03T14:17:00Z"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</w:tc>
      </w:tr>
      <w:tr w:rsidR="004E2454" w:rsidRPr="002519C6" w:rsidTr="00281132">
        <w:trPr>
          <w:jc w:val="center"/>
          <w:ins w:id="1722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723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24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Origem de Cadastro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725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26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727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28" w:author="eric.giuliani" w:date="2017-07-03T14:16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72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30" w:author="eric.giuliani" w:date="2017-05-26T09:22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Origem do cadastro do </w:t>
              </w:r>
            </w:ins>
            <w:ins w:id="1731" w:author="eric.giuliani" w:date="2017-07-03T14:1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registr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o. </w:t>
              </w:r>
            </w:ins>
            <w:ins w:id="1732" w:author="Eric" w:date="2017-05-25T23:16:00Z">
              <w:del w:id="1733" w:author="eric.giuliani" w:date="2017-05-26T09:22:00Z">
                <w:r w:rsidRPr="002519C6" w:rsidDel="00E9017C">
                  <w:rPr>
                    <w:rFonts w:ascii="Arial" w:hAnsi="Arial" w:cs="Arial"/>
                    <w:bCs/>
                    <w:sz w:val="18"/>
                    <w:szCs w:val="18"/>
                  </w:rPr>
                  <w:delText>Origem do cadastro do registro</w:delText>
                </w:r>
              </w:del>
            </w:ins>
          </w:p>
        </w:tc>
      </w:tr>
      <w:tr w:rsidR="004E2454" w:rsidRPr="002519C6" w:rsidTr="00281132">
        <w:trPr>
          <w:jc w:val="center"/>
          <w:ins w:id="1734" w:author="Eric" w:date="2017-05-25T23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2454" w:rsidRDefault="004E2454" w:rsidP="00281132">
            <w:pPr>
              <w:snapToGrid w:val="0"/>
              <w:spacing w:line="360" w:lineRule="auto"/>
              <w:jc w:val="center"/>
              <w:rPr>
                <w:ins w:id="1735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36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Versão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center"/>
              <w:rPr>
                <w:ins w:id="1737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38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739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40" w:author="eric.giuliani" w:date="2017-07-03T14:16:00Z">
              <w:r>
                <w:rPr>
                  <w:rFonts w:ascii="Arial" w:hAnsi="Arial" w:cs="Arial"/>
                  <w:bCs/>
                  <w:sz w:val="18"/>
                  <w:szCs w:val="18"/>
                </w:rPr>
                <w:t>11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454" w:rsidRPr="002519C6" w:rsidRDefault="004E2454" w:rsidP="00281132">
            <w:pPr>
              <w:snapToGrid w:val="0"/>
              <w:spacing w:line="360" w:lineRule="auto"/>
              <w:jc w:val="both"/>
              <w:rPr>
                <w:ins w:id="1741" w:author="Eric" w:date="2017-05-25T23:16:00Z"/>
                <w:rFonts w:ascii="Arial" w:hAnsi="Arial" w:cs="Arial"/>
                <w:bCs/>
                <w:sz w:val="18"/>
                <w:szCs w:val="18"/>
              </w:rPr>
            </w:pPr>
            <w:ins w:id="1742" w:author="Eric" w:date="2017-05-25T23:16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Versão atual do registro, decorrente ao histórico de alterações</w:t>
              </w:r>
            </w:ins>
            <w:ins w:id="1743" w:author="eric.giuliani" w:date="2017-07-03T14:17:00Z"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</w:tc>
      </w:tr>
    </w:tbl>
    <w:p w:rsidR="00D03D45" w:rsidRDefault="0006121D">
      <w:pPr>
        <w:widowControl/>
        <w:spacing w:after="200" w:line="276" w:lineRule="auto"/>
        <w:rPr>
          <w:ins w:id="1744" w:author="eric.giuliani" w:date="2017-07-03T11:45:00Z"/>
          <w:rFonts w:ascii="Arial" w:hAnsi="Arial" w:cs="Arial"/>
          <w:b/>
        </w:rPr>
      </w:pPr>
      <w:r w:rsidRPr="0006121D">
        <w:rPr>
          <w:rFonts w:ascii="Arial" w:hAnsi="Arial" w:cs="Arial"/>
          <w:b/>
          <w:rPrChange w:id="1745" w:author="eric.giuliani" w:date="2017-05-19T16:46:00Z">
            <w:rPr>
              <w:rFonts w:ascii="Arial" w:hAnsi="Arial" w:cs="Arial"/>
              <w:color w:val="0000FF" w:themeColor="hyperlink"/>
              <w:u w:val="single"/>
            </w:rPr>
          </w:rPrChange>
        </w:rPr>
        <w:br w:type="page"/>
      </w:r>
      <w:bookmarkStart w:id="1746" w:name="_Toc483204312"/>
      <w:bookmarkStart w:id="1747" w:name="_Toc483573061"/>
      <w:bookmarkEnd w:id="1746"/>
      <w:bookmarkEnd w:id="1747"/>
    </w:p>
    <w:p w:rsidR="00000000" w:rsidRDefault="00D03D45">
      <w:pPr>
        <w:pStyle w:val="Ttulo2"/>
        <w:numPr>
          <w:ilvl w:val="0"/>
          <w:numId w:val="18"/>
        </w:numPr>
        <w:spacing w:before="0" w:after="120"/>
        <w:ind w:left="1276" w:hanging="850"/>
        <w:jc w:val="both"/>
        <w:rPr>
          <w:ins w:id="1748" w:author="eric.giuliani" w:date="2017-07-03T11:46:00Z"/>
          <w:rFonts w:cs="Arial"/>
        </w:rPr>
        <w:pPrChange w:id="1749" w:author="eric.giuliani" w:date="2017-07-03T11:46:00Z">
          <w:pPr>
            <w:widowControl/>
            <w:spacing w:after="200" w:line="276" w:lineRule="auto"/>
          </w:pPr>
        </w:pPrChange>
      </w:pPr>
      <w:bookmarkStart w:id="1750" w:name="_Toc491691398"/>
      <w:bookmarkStart w:id="1751" w:name="TS_08"/>
      <w:ins w:id="1752" w:author="eric.giuliani" w:date="2017-07-03T11:46:00Z">
        <w:r>
          <w:rPr>
            <w:rFonts w:cs="Arial"/>
          </w:rPr>
          <w:lastRenderedPageBreak/>
          <w:t>Alterar</w:t>
        </w:r>
        <w:r w:rsidRPr="002519C6">
          <w:rPr>
            <w:rFonts w:cs="Arial"/>
          </w:rPr>
          <w:t xml:space="preserve"> Cash Power</w:t>
        </w:r>
        <w:bookmarkEnd w:id="1750"/>
      </w:ins>
    </w:p>
    <w:bookmarkEnd w:id="1751"/>
    <w:p w:rsidR="00000000" w:rsidRDefault="0034775F">
      <w:pPr>
        <w:pStyle w:val="Corpodetexto"/>
        <w:rPr>
          <w:ins w:id="1753" w:author="eric.giuliani" w:date="2017-07-03T11:46:00Z"/>
        </w:rPr>
        <w:pPrChange w:id="1754" w:author="eric.giuliani" w:date="2017-07-03T11:46:00Z">
          <w:pPr>
            <w:widowControl/>
            <w:spacing w:after="200" w:line="276" w:lineRule="auto"/>
          </w:pPr>
        </w:pPrChange>
      </w:pPr>
    </w:p>
    <w:p w:rsidR="00000000" w:rsidRDefault="0006121D">
      <w:pPr>
        <w:pStyle w:val="Corpodetexto"/>
        <w:ind w:left="0"/>
        <w:jc w:val="center"/>
        <w:rPr>
          <w:ins w:id="1755" w:author="eric.giuliani" w:date="2017-07-03T11:46:00Z"/>
        </w:rPr>
        <w:pPrChange w:id="1756" w:author="eric.giuliani" w:date="2017-07-03T14:18:00Z">
          <w:pPr>
            <w:widowControl/>
            <w:spacing w:after="200" w:line="276" w:lineRule="auto"/>
          </w:pPr>
        </w:pPrChange>
      </w:pPr>
      <w:del w:id="1757" w:author="eric.giuliani" w:date="2017-08-26T14:32:00Z">
        <w:r w:rsidDel="00DD18D6">
          <w:fldChar w:fldCharType="begin"/>
        </w:r>
        <w:r w:rsidDel="00DD18D6">
          <w:fldChar w:fldCharType="end"/>
        </w:r>
      </w:del>
      <w:del w:id="1758" w:author="eric.giuliani" w:date="2017-08-28T16:30:00Z">
        <w:r w:rsidDel="006C3270">
          <w:fldChar w:fldCharType="begin"/>
        </w:r>
        <w:r w:rsidDel="006C3270">
          <w:fldChar w:fldCharType="end"/>
        </w:r>
      </w:del>
      <w:del w:id="1759" w:author="eric.giuliani" w:date="2017-09-05T09:15:00Z">
        <w:r w:rsidDel="004636AF">
          <w:fldChar w:fldCharType="begin"/>
        </w:r>
        <w:r w:rsidDel="004636AF">
          <w:fldChar w:fldCharType="end"/>
        </w:r>
      </w:del>
      <w:del w:id="1760" w:author="eric.giuliani" w:date="2017-09-05T11:06:00Z">
        <w:r w:rsidR="004636AF" w:rsidDel="00322636">
          <w:fldChar w:fldCharType="begin"/>
        </w:r>
        <w:r w:rsidR="004636AF" w:rsidDel="00322636">
          <w:fldChar w:fldCharType="separate"/>
        </w:r>
        <w:r w:rsidR="004636AF" w:rsidDel="00322636">
          <w:fldChar w:fldCharType="end"/>
        </w:r>
      </w:del>
      <w:ins w:id="1761" w:author="eric.giuliani" w:date="2017-09-05T11:07:00Z">
        <w:r w:rsidR="00322636">
          <w:object w:dxaOrig="4320" w:dyaOrig="2864">
            <v:shape id="_x0000_i1041" type="#_x0000_t75" style="width:510pt;height:321.75pt" o:ole="">
              <v:imagedata r:id="rId36" o:title=""/>
            </v:shape>
            <o:OLEObject Type="Embed" ProgID="PBrush" ShapeID="_x0000_i1041" DrawAspect="Content" ObjectID="_1566114897" r:id="rId37"/>
          </w:object>
        </w:r>
      </w:ins>
    </w:p>
    <w:p w:rsidR="00000000" w:rsidRDefault="0034775F">
      <w:pPr>
        <w:pStyle w:val="Corpodetexto"/>
        <w:rPr>
          <w:ins w:id="1762" w:author="eric.giuliani" w:date="2017-07-03T11:45:00Z"/>
          <w:rPrChange w:id="1763" w:author="eric.giuliani" w:date="2017-07-03T11:46:00Z">
            <w:rPr>
              <w:ins w:id="1764" w:author="eric.giuliani" w:date="2017-07-03T11:45:00Z"/>
              <w:rFonts w:ascii="Arial" w:hAnsi="Arial" w:cs="Arial"/>
              <w:b/>
            </w:rPr>
          </w:rPrChange>
        </w:rPr>
        <w:pPrChange w:id="1765" w:author="eric.giuliani" w:date="2017-07-03T11:46:00Z">
          <w:pPr>
            <w:widowControl/>
            <w:spacing w:after="200" w:line="276" w:lineRule="auto"/>
          </w:pPr>
        </w:pPrChange>
      </w:pPr>
    </w:p>
    <w:p w:rsidR="00D03D45" w:rsidRPr="002519C6" w:rsidRDefault="00D03D45" w:rsidP="00D03D45">
      <w:pPr>
        <w:spacing w:after="120" w:line="240" w:lineRule="auto"/>
        <w:ind w:left="708"/>
        <w:rPr>
          <w:ins w:id="1766" w:author="eric.giuliani" w:date="2017-07-03T11:45:00Z"/>
          <w:rFonts w:ascii="Arial" w:hAnsi="Arial" w:cs="Arial"/>
          <w:b/>
        </w:rPr>
      </w:pPr>
      <w:ins w:id="1767" w:author="eric.giuliani" w:date="2017-07-03T11:45:00Z">
        <w:r w:rsidRPr="002519C6">
          <w:rPr>
            <w:rFonts w:ascii="Arial" w:hAnsi="Arial" w:cs="Arial"/>
            <w:b/>
          </w:rPr>
          <w:t xml:space="preserve">Campos de entrada: </w:t>
        </w:r>
      </w:ins>
    </w:p>
    <w:tbl>
      <w:tblPr>
        <w:tblW w:w="94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90"/>
        <w:gridCol w:w="12"/>
        <w:gridCol w:w="1264"/>
        <w:gridCol w:w="12"/>
        <w:gridCol w:w="980"/>
        <w:gridCol w:w="12"/>
        <w:gridCol w:w="1831"/>
        <w:gridCol w:w="12"/>
        <w:gridCol w:w="4154"/>
        <w:tblGridChange w:id="1768">
          <w:tblGrid>
            <w:gridCol w:w="1190"/>
            <w:gridCol w:w="703"/>
            <w:gridCol w:w="573"/>
            <w:gridCol w:w="992"/>
            <w:gridCol w:w="328"/>
            <w:gridCol w:w="1515"/>
            <w:gridCol w:w="379"/>
            <w:gridCol w:w="1893"/>
            <w:gridCol w:w="1894"/>
          </w:tblGrid>
        </w:tblGridChange>
      </w:tblGrid>
      <w:tr w:rsidR="00D03D45" w:rsidRPr="002519C6" w:rsidTr="00281132">
        <w:trPr>
          <w:trHeight w:val="254"/>
          <w:jc w:val="center"/>
          <w:ins w:id="1769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1770" w:author="eric.giuliani" w:date="2017-07-03T11:45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771" w:author="eric.giuliani" w:date="2017-07-03T11:45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1772" w:author="eric.giuliani" w:date="2017-07-03T11:45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773" w:author="eric.giuliani" w:date="2017-07-03T11:45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Obrigatório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1774" w:author="eric.giuliani" w:date="2017-07-03T11:45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775" w:author="eric.giuliani" w:date="2017-07-03T11:45:00Z">
              <w:r w:rsidRPr="002519C6">
                <w:rPr>
                  <w:rFonts w:ascii="Arial" w:hAnsi="Arial" w:cs="Arial"/>
                  <w:b/>
                  <w:color w:val="000000" w:themeColor="text1"/>
                  <w:sz w:val="18"/>
                  <w:szCs w:val="18"/>
                </w:rPr>
                <w:t>Tipo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1776" w:author="eric.giuliani" w:date="2017-07-03T11:45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777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Máscara / Domínio / Tamanho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1778" w:author="eric.giuliani" w:date="2017-07-03T11:45:00Z"/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ins w:id="1779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Descrição / Valores padrões / Regras de negócio / etc.</w:t>
              </w:r>
            </w:ins>
          </w:p>
        </w:tc>
      </w:tr>
      <w:tr w:rsidR="0032354C" w:rsidRPr="002519C6" w:rsidTr="00281132">
        <w:trPr>
          <w:trHeight w:val="131"/>
          <w:jc w:val="center"/>
          <w:ins w:id="1780" w:author="eric.giuliani" w:date="2017-08-26T14:36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781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82" w:author="eric.giuliani" w:date="2017-08-26T14:36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783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84" w:author="eric.giuliani" w:date="2017-08-26T14:36:00Z"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785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86" w:author="eric.giuliani" w:date="2017-08-26T14:36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787" w:author="eric.giuliani" w:date="2017-08-26T14:36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788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89" w:author="eric.giuliani" w:date="2017-08-26T14:36:00Z"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Classe da instalação [</w:t>
              </w:r>
              <w:r w:rsidR="0006121D">
                <w:fldChar w:fldCharType="begin"/>
              </w:r>
              <w:r>
                <w:instrText>HYPERLINK "Artefatos%20-%20Especificacao.docx" \l "RN_011"</w:instrText>
              </w:r>
              <w:r w:rsidR="0006121D">
                <w:fldChar w:fldCharType="separate"/>
              </w:r>
              <w:r w:rsidRPr="00392912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RN_011</w:t>
              </w:r>
              <w:r w:rsidR="0006121D">
                <w:fldChar w:fldCharType="end"/>
              </w:r>
              <w:r w:rsidRPr="00392912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1790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791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1792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79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94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Contrato</w:t>
              </w:r>
            </w:ins>
          </w:p>
        </w:tc>
      </w:tr>
      <w:tr w:rsidR="0032354C" w:rsidRPr="002519C6" w:rsidTr="00281132">
        <w:trPr>
          <w:trHeight w:val="131"/>
          <w:jc w:val="center"/>
          <w:ins w:id="1795" w:author="eric.giuliani" w:date="2017-07-03T15:57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796" w:author="eric.giuliani" w:date="2017-07-03T15:5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97" w:author="eric.giuliani" w:date="2017-07-03T15:5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do Contrato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798" w:author="eric.giuliani" w:date="2017-07-03T15:5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799" w:author="eric.giuliani" w:date="2017-07-03T15:5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00" w:author="eric.giuliani" w:date="2017-07-03T15:5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01" w:author="eric.giuliani" w:date="2017-07-03T15:5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02" w:author="eric.giuliani" w:date="2017-07-03T15:57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803" w:author="eric.giuliani" w:date="2017-07-03T15:57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8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04" w:author="eric.giuliani" w:date="2017-07-03T15:57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05" w:author="eric.giuliani" w:date="2017-07-03T15:57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do contrato</w:t>
              </w:r>
            </w:ins>
          </w:p>
        </w:tc>
      </w:tr>
      <w:tr w:rsidR="0032354C" w:rsidRPr="002519C6" w:rsidTr="00281132">
        <w:trPr>
          <w:trHeight w:val="131"/>
          <w:jc w:val="center"/>
          <w:ins w:id="1806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07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08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Contrato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80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10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11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12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13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14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15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Situação do contrato [</w:t>
              </w:r>
              <w:r w:rsidR="0006121D">
                <w:fldChar w:fldCharType="begin"/>
              </w:r>
            </w:ins>
            <w:ins w:id="1816" w:author="eric.giuliani" w:date="2017-08-08T08:55:00Z">
              <w:r>
                <w:instrText>HYPERLINK "Artefatos%20-%20Especificacao.docx" \l "RN_028"</w:instrText>
              </w:r>
            </w:ins>
            <w:ins w:id="1817" w:author="eric.giuliani" w:date="2017-07-03T11:45:00Z"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RN_028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1818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1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20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 Vigência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821" w:author="eric.giuliani" w:date="2017-07-03T11:45:00Z"/>
              </w:rPr>
            </w:pPr>
            <w:ins w:id="1822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2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24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25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826" w:author="eric.giuliani" w:date="2017-07-03T11:45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Default="0032354C" w:rsidP="00281132">
            <w:pPr>
              <w:snapToGrid w:val="0"/>
              <w:spacing w:line="360" w:lineRule="auto"/>
              <w:jc w:val="both"/>
              <w:rPr>
                <w:ins w:id="1827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28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Contrato</w:t>
              </w:r>
            </w:ins>
          </w:p>
        </w:tc>
      </w:tr>
      <w:tr w:rsidR="0032354C" w:rsidRPr="002519C6" w:rsidTr="00281132">
        <w:trPr>
          <w:trHeight w:val="131"/>
          <w:jc w:val="center"/>
          <w:ins w:id="1829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30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31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Fim Vigência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832" w:author="eric.giuliani" w:date="2017-07-03T11:45:00Z"/>
              </w:rPr>
            </w:pPr>
            <w:ins w:id="1833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34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35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36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837" w:author="eric.giuliani" w:date="2017-07-03T11:45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Default="0032354C" w:rsidP="00281132">
            <w:pPr>
              <w:snapToGrid w:val="0"/>
              <w:spacing w:line="360" w:lineRule="auto"/>
              <w:jc w:val="both"/>
              <w:rPr>
                <w:ins w:id="1838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39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Fim da vigência d</w:t>
              </w:r>
              <w:r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o</w:t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Contrato</w:t>
              </w:r>
            </w:ins>
          </w:p>
        </w:tc>
      </w:tr>
      <w:tr w:rsidR="0032354C" w:rsidRPr="002519C6" w:rsidTr="00281132">
        <w:trPr>
          <w:trHeight w:val="131"/>
          <w:jc w:val="center"/>
          <w:ins w:id="1840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41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1842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4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1844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45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46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lastRenderedPageBreak/>
                <w:t>Contribuinte</w:t>
              </w:r>
            </w:ins>
          </w:p>
        </w:tc>
      </w:tr>
      <w:tr w:rsidR="0032354C" w:rsidRPr="002519C6" w:rsidTr="00281132">
        <w:trPr>
          <w:trHeight w:val="131"/>
          <w:jc w:val="center"/>
          <w:ins w:id="1847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48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49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Pessoa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850" w:author="eric.giuliani" w:date="2017-07-03T11:45:00Z"/>
              </w:rPr>
            </w:pPr>
            <w:ins w:id="1851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5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53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Combobox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54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55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56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Tipo de pessoa do contribuinte. [</w:t>
              </w:r>
              <w:r w:rsidR="0006121D">
                <w:fldChar w:fldCharType="begin"/>
              </w:r>
            </w:ins>
            <w:ins w:id="1857" w:author="eric.giuliani" w:date="2017-08-08T08:55:00Z">
              <w:r>
                <w:instrText>HYPERLINK "Artefatos%20-%20Especificacao.docx" \l "RN_021"</w:instrText>
              </w:r>
            </w:ins>
            <w:ins w:id="1858" w:author="eric.giuliani" w:date="2017-07-03T11:45:00Z"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RN_021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1859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60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61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CPF / CNPJ / Rani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862" w:author="eric.giuliani" w:date="2017-07-03T11:45:00Z"/>
              </w:rPr>
            </w:pPr>
            <w:ins w:id="1863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64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65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66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1867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CPF: 999.999.999-99</w:t>
              </w:r>
            </w:ins>
          </w:p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68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1869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CNPJ: 99.999.999/9999-99</w:t>
              </w:r>
            </w:ins>
          </w:p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70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871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RANI: 15 dígitos sem máscara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7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73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CPF ou CNPJ ou RANI do contribuinte.</w:t>
              </w:r>
            </w:ins>
          </w:p>
        </w:tc>
      </w:tr>
      <w:tr w:rsidR="0032354C" w:rsidRPr="002519C6" w:rsidTr="00281132">
        <w:trPr>
          <w:trHeight w:val="131"/>
          <w:jc w:val="center"/>
          <w:ins w:id="1874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75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76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877" w:author="eric.giuliani" w:date="2017-07-03T11:45:00Z"/>
              </w:rPr>
            </w:pPr>
            <w:ins w:id="1878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7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80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Alfanumérico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81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882" w:author="eric.giuliani" w:date="2017-07-03T11:45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100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8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84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Nome do contribuinte.</w:t>
              </w:r>
            </w:ins>
          </w:p>
        </w:tc>
      </w:tr>
      <w:tr w:rsidR="0032354C" w:rsidRPr="002519C6" w:rsidTr="00281132">
        <w:trPr>
          <w:trHeight w:val="131"/>
          <w:jc w:val="center"/>
          <w:ins w:id="1885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8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1887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88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1889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90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91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Cash Power</w:t>
              </w:r>
            </w:ins>
          </w:p>
        </w:tc>
      </w:tr>
      <w:tr w:rsidR="0032354C" w:rsidRPr="002519C6" w:rsidTr="00281132">
        <w:trPr>
          <w:trHeight w:val="131"/>
          <w:jc w:val="center"/>
          <w:ins w:id="1892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9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94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Início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895" w:author="eric.giuliani" w:date="2017-07-03T11:45:00Z"/>
              </w:rPr>
            </w:pPr>
            <w:ins w:id="1896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Sim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97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898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899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900" w:author="eric.giuliani" w:date="2017-07-03T11:45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01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02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início de Cash Power</w:t>
              </w:r>
            </w:ins>
          </w:p>
        </w:tc>
      </w:tr>
      <w:tr w:rsidR="0032354C" w:rsidRPr="002519C6" w:rsidTr="00281132">
        <w:trPr>
          <w:trHeight w:val="131"/>
          <w:jc w:val="center"/>
          <w:ins w:id="1903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04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05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Desligamento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354C" w:rsidRPr="002519C6" w:rsidRDefault="0032354C" w:rsidP="00281132">
            <w:pPr>
              <w:rPr>
                <w:ins w:id="1906" w:author="eric.giuliani" w:date="2017-07-03T11:45:00Z"/>
              </w:rPr>
            </w:pPr>
            <w:ins w:id="190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Não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08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09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10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  <w:ins w:id="1911" w:author="eric.giuliani" w:date="2017-07-03T11:45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DD/MM/AAAA</w:t>
              </w:r>
            </w:ins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1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13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Data de desligamento do Cash Power</w:t>
              </w:r>
            </w:ins>
          </w:p>
        </w:tc>
      </w:tr>
      <w:tr w:rsidR="0032354C" w:rsidRPr="002519C6" w:rsidTr="00281132">
        <w:trPr>
          <w:trHeight w:val="131"/>
          <w:jc w:val="center"/>
          <w:ins w:id="1914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15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Del="001A5330" w:rsidTr="00656097">
        <w:tblPrEx>
          <w:tblW w:w="9467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1916" w:author="eric.giuliani" w:date="2017-07-03T15:00:00Z">
            <w:tblPrEx>
              <w:tblW w:w="9467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trHeight w:val="131"/>
          <w:jc w:val="center"/>
          <w:del w:id="1917" w:author="eric.giuliani" w:date="2017-08-26T14:36:00Z"/>
          <w:trPrChange w:id="1918" w:author="eric.giuliani" w:date="2017-07-03T15:00:00Z">
            <w:trPr>
              <w:trHeight w:val="131"/>
              <w:jc w:val="center"/>
            </w:trPr>
          </w:trPrChange>
        </w:trPr>
        <w:tc>
          <w:tcPr>
            <w:tcW w:w="12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919" w:author="eric.giuliani" w:date="2017-07-03T15:00:00Z">
              <w:tcPr>
                <w:tcW w:w="189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32354C" w:rsidRPr="002519C6" w:rsidDel="001A5330" w:rsidRDefault="0032354C" w:rsidP="00281132">
            <w:pPr>
              <w:snapToGrid w:val="0"/>
              <w:spacing w:line="360" w:lineRule="auto"/>
              <w:jc w:val="both"/>
              <w:rPr>
                <w:del w:id="1920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21" w:author="eric.giuliani" w:date="2017-07-03T15:00:00Z">
              <w:tcPr>
                <w:tcW w:w="189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32354C" w:rsidRPr="002519C6" w:rsidDel="001A5330" w:rsidRDefault="0032354C" w:rsidP="00281132">
            <w:pPr>
              <w:snapToGrid w:val="0"/>
              <w:spacing w:line="360" w:lineRule="auto"/>
              <w:jc w:val="both"/>
              <w:rPr>
                <w:del w:id="1922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923" w:author="eric.giuliani" w:date="2017-07-03T15:00:00Z">
              <w:tcPr>
                <w:tcW w:w="189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32354C" w:rsidRPr="002519C6" w:rsidDel="001A5330" w:rsidRDefault="0032354C" w:rsidP="00281132">
            <w:pPr>
              <w:snapToGrid w:val="0"/>
              <w:spacing w:line="360" w:lineRule="auto"/>
              <w:jc w:val="both"/>
              <w:rPr>
                <w:del w:id="1924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925" w:author="eric.giuliani" w:date="2017-07-03T15:00:00Z">
              <w:tcPr>
                <w:tcW w:w="189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32354C" w:rsidRPr="002519C6" w:rsidDel="001A5330" w:rsidRDefault="0032354C" w:rsidP="00281132">
            <w:pPr>
              <w:snapToGrid w:val="0"/>
              <w:spacing w:line="360" w:lineRule="auto"/>
              <w:jc w:val="both"/>
              <w:rPr>
                <w:del w:id="1926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4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927" w:author="eric.giuliani" w:date="2017-07-03T15:00:00Z">
              <w:tcPr>
                <w:tcW w:w="18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32354C" w:rsidRPr="002519C6" w:rsidDel="001A5330" w:rsidRDefault="0032354C" w:rsidP="00281132">
            <w:pPr>
              <w:snapToGrid w:val="0"/>
              <w:spacing w:line="360" w:lineRule="auto"/>
              <w:jc w:val="both"/>
              <w:rPr>
                <w:del w:id="1928" w:author="eric.giuliani" w:date="2017-08-26T14:3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1929" w:author="eric.giuliani" w:date="2017-07-03T15:00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30" w:author="eric.giuliani" w:date="2017-07-03T15:00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1931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3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33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Logradouro [</w:t>
              </w:r>
              <w:r w:rsidR="0006121D" w:rsidRPr="0006121D">
                <w:fldChar w:fldCharType="begin"/>
              </w:r>
            </w:ins>
            <w:ins w:id="1934" w:author="eric.giuliani" w:date="2017-08-08T08:55:00Z">
              <w:r>
                <w:instrText>HYPERLINK "Artefatos%20-%20Especificacao.docx" \l "RN_090"</w:instrText>
              </w:r>
            </w:ins>
            <w:ins w:id="1935" w:author="eric.giuliani" w:date="2017-07-03T11:45:00Z">
              <w:r w:rsidR="0006121D" w:rsidRP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RN_090</w:t>
              </w:r>
              <w:r w:rsidR="0006121D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1936" w:author="eric.giuliani" w:date="2017-07-03T11:45:00Z"/>
        </w:trPr>
        <w:tc>
          <w:tcPr>
            <w:tcW w:w="94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37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32354C" w:rsidRPr="002519C6" w:rsidTr="00281132">
        <w:trPr>
          <w:trHeight w:val="131"/>
          <w:jc w:val="center"/>
          <w:ins w:id="1938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3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40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Salvar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pacing w:line="360" w:lineRule="auto"/>
              <w:jc w:val="both"/>
              <w:rPr>
                <w:ins w:id="1941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42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 xml:space="preserve">                                                                                                                                         </w:t>
              </w:r>
            </w:ins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4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44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45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4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4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Salva o registro</w:t>
              </w:r>
            </w:ins>
          </w:p>
        </w:tc>
      </w:tr>
      <w:tr w:rsidR="0032354C" w:rsidRPr="002519C6" w:rsidTr="00281132">
        <w:trPr>
          <w:trHeight w:val="131"/>
          <w:jc w:val="center"/>
          <w:ins w:id="1948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4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50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Limpar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pacing w:line="360" w:lineRule="auto"/>
              <w:jc w:val="both"/>
              <w:rPr>
                <w:ins w:id="1951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5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53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54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55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56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Limpa os campos [</w:t>
              </w:r>
              <w:r w:rsidR="0006121D">
                <w:fldChar w:fldCharType="begin"/>
              </w:r>
            </w:ins>
            <w:ins w:id="1957" w:author="eric.giuliani" w:date="2017-08-08T08:55:00Z">
              <w:r>
                <w:instrText>HYPERLINK "Artefatos%20-%20Especificacao.docx" \l "RN_002"</w:instrText>
              </w:r>
            </w:ins>
            <w:ins w:id="1958" w:author="eric.giuliani" w:date="2017-07-03T11:45:00Z"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RN_002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1959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60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61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Voltar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pacing w:line="360" w:lineRule="auto"/>
              <w:jc w:val="both"/>
              <w:rPr>
                <w:ins w:id="1962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6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64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65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66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67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Retorna à tela anterior [</w:t>
              </w:r>
              <w:r w:rsidR="0006121D">
                <w:fldChar w:fldCharType="begin"/>
              </w:r>
            </w:ins>
            <w:ins w:id="1968" w:author="eric.giuliani" w:date="2017-08-08T08:55:00Z">
              <w:r>
                <w:instrText>HYPERLINK "Artefatos%20-%20Especificacao.docx" \l "RN_003"</w:instrText>
              </w:r>
            </w:ins>
            <w:ins w:id="1969" w:author="eric.giuliani" w:date="2017-07-03T11:45:00Z">
              <w:r w:rsidR="0006121D">
                <w:fldChar w:fldCharType="separate"/>
              </w:r>
              <w:r w:rsidRPr="002519C6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RN_003</w:t>
              </w:r>
              <w:r w:rsidR="0006121D">
                <w:fldChar w:fldCharType="end"/>
              </w:r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]</w:t>
              </w:r>
            </w:ins>
          </w:p>
        </w:tc>
      </w:tr>
      <w:tr w:rsidR="0032354C" w:rsidRPr="002519C6" w:rsidTr="00281132">
        <w:trPr>
          <w:trHeight w:val="131"/>
          <w:jc w:val="center"/>
          <w:ins w:id="1970" w:author="eric.giuliani" w:date="2017-07-03T11:45:00Z"/>
        </w:trPr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71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72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Histórico</w:t>
              </w:r>
            </w:ins>
          </w:p>
        </w:tc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pacing w:line="360" w:lineRule="auto"/>
              <w:jc w:val="both"/>
              <w:rPr>
                <w:ins w:id="1973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74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75" w:author="eric.giuliani" w:date="2017-07-03T11:45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Botão</w:t>
              </w:r>
            </w:ins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76" w:author="eric.giuliani" w:date="2017-07-03T11:45:00Z"/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1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354C" w:rsidRDefault="0032354C" w:rsidP="00281132">
            <w:pPr>
              <w:snapToGrid w:val="0"/>
              <w:spacing w:line="360" w:lineRule="auto"/>
              <w:jc w:val="both"/>
              <w:rPr>
                <w:ins w:id="1977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1978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 xml:space="preserve">Redireciona para a tela de visualização do histórico de alterações </w:t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[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begin"/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instrText xml:space="preserve"> HYPERLINK  \l "FA05" </w:instrTex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separate"/>
              </w:r>
              <w:r w:rsidRPr="001A7317">
                <w:rPr>
                  <w:rStyle w:val="Hyperlink"/>
                  <w:rFonts w:ascii="Arial" w:hAnsi="Arial" w:cs="Arial"/>
                  <w:bCs/>
                  <w:sz w:val="18"/>
                  <w:szCs w:val="18"/>
                </w:rPr>
                <w:t>FA05</w:t>
              </w:r>
              <w:r w:rsidR="0006121D">
                <w:rPr>
                  <w:rFonts w:ascii="Arial" w:hAnsi="Arial" w:cs="Arial"/>
                  <w:bCs/>
                  <w:sz w:val="18"/>
                  <w:szCs w:val="18"/>
                </w:rPr>
                <w:fldChar w:fldCharType="end"/>
              </w:r>
              <w:r w:rsidRPr="00392912">
                <w:rPr>
                  <w:rFonts w:ascii="Arial" w:hAnsi="Arial" w:cs="Arial"/>
                  <w:bCs/>
                  <w:sz w:val="18"/>
                  <w:szCs w:val="18"/>
                </w:rPr>
                <w:t>]</w:t>
              </w:r>
            </w:ins>
          </w:p>
          <w:p w:rsidR="0032354C" w:rsidRPr="002519C6" w:rsidRDefault="0032354C" w:rsidP="00281132">
            <w:pPr>
              <w:snapToGrid w:val="0"/>
              <w:spacing w:line="360" w:lineRule="auto"/>
              <w:jc w:val="both"/>
              <w:rPr>
                <w:ins w:id="1979" w:author="eric.giuliani" w:date="2017-07-03T11:45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1980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Somente será exibido no fluxo de alteração.</w:t>
              </w:r>
            </w:ins>
          </w:p>
        </w:tc>
      </w:tr>
    </w:tbl>
    <w:p w:rsidR="00D03D45" w:rsidRPr="002519C6" w:rsidRDefault="00D03D45" w:rsidP="00D03D45">
      <w:pPr>
        <w:spacing w:after="120" w:line="240" w:lineRule="auto"/>
        <w:ind w:left="708"/>
        <w:rPr>
          <w:ins w:id="1981" w:author="eric.giuliani" w:date="2017-07-03T11:45:00Z"/>
          <w:rFonts w:ascii="Arial" w:hAnsi="Arial" w:cs="Arial"/>
          <w:b/>
        </w:rPr>
      </w:pPr>
    </w:p>
    <w:p w:rsidR="00D03D45" w:rsidRPr="002519C6" w:rsidRDefault="00D03D45" w:rsidP="00D03D45">
      <w:pPr>
        <w:spacing w:after="120" w:line="240" w:lineRule="auto"/>
        <w:ind w:left="708"/>
        <w:rPr>
          <w:ins w:id="1982" w:author="eric.giuliani" w:date="2017-07-03T11:45:00Z"/>
          <w:rStyle w:val="Forte"/>
          <w:rFonts w:ascii="Arial" w:hAnsi="Arial" w:cs="Arial"/>
        </w:rPr>
      </w:pPr>
      <w:ins w:id="1983" w:author="eric.giuliani" w:date="2017-07-03T11:45:00Z">
        <w:r w:rsidRPr="002519C6">
          <w:rPr>
            <w:rStyle w:val="Forte"/>
            <w:rFonts w:ascii="Arial" w:hAnsi="Arial" w:cs="Arial"/>
          </w:rPr>
          <w:t xml:space="preserve">Campos de saída: </w:t>
        </w:r>
      </w:ins>
    </w:p>
    <w:tbl>
      <w:tblPr>
        <w:tblW w:w="9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84"/>
        <w:gridCol w:w="1276"/>
        <w:gridCol w:w="2835"/>
        <w:gridCol w:w="4137"/>
        <w:tblGridChange w:id="1984">
          <w:tblGrid>
            <w:gridCol w:w="1184"/>
            <w:gridCol w:w="1276"/>
            <w:gridCol w:w="2835"/>
            <w:gridCol w:w="4137"/>
          </w:tblGrid>
        </w:tblGridChange>
      </w:tblGrid>
      <w:tr w:rsidR="00D03D45" w:rsidRPr="002519C6" w:rsidTr="00281132">
        <w:trPr>
          <w:jc w:val="center"/>
          <w:ins w:id="1985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tabs>
                <w:tab w:val="right" w:pos="3044"/>
              </w:tabs>
              <w:snapToGrid w:val="0"/>
              <w:spacing w:before="120" w:after="120" w:line="240" w:lineRule="auto"/>
              <w:jc w:val="center"/>
              <w:rPr>
                <w:ins w:id="1986" w:author="eric.giuliani" w:date="2017-07-03T11:45:00Z"/>
                <w:rFonts w:ascii="Arial" w:hAnsi="Arial" w:cs="Arial"/>
                <w:b/>
                <w:sz w:val="18"/>
                <w:szCs w:val="18"/>
              </w:rPr>
            </w:pPr>
            <w:ins w:id="1987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Campo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1988" w:author="eric.giuliani" w:date="2017-07-03T11:45:00Z"/>
                <w:rFonts w:ascii="Arial" w:hAnsi="Arial" w:cs="Arial"/>
                <w:b/>
                <w:sz w:val="18"/>
                <w:szCs w:val="18"/>
              </w:rPr>
            </w:pPr>
            <w:ins w:id="1989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Origem Info.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1990" w:author="eric.giuliani" w:date="2017-07-03T11:45:00Z"/>
                <w:rFonts w:ascii="Arial" w:hAnsi="Arial" w:cs="Arial"/>
                <w:b/>
                <w:sz w:val="18"/>
                <w:szCs w:val="18"/>
              </w:rPr>
            </w:pPr>
            <w:ins w:id="1991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Máscara</w:t>
              </w:r>
            </w:ins>
            <w:ins w:id="1992" w:author="eric.giuliani" w:date="2017-08-26T15:46:00Z">
              <w:r w:rsidR="00EE29A4">
                <w:rPr>
                  <w:rFonts w:ascii="Arial" w:hAnsi="Arial" w:cs="Arial"/>
                  <w:b/>
                  <w:sz w:val="18"/>
                  <w:szCs w:val="18"/>
                </w:rPr>
                <w:t xml:space="preserve"> / Tamanho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D03D45" w:rsidRPr="002519C6" w:rsidRDefault="00D03D45" w:rsidP="00281132">
            <w:pPr>
              <w:snapToGrid w:val="0"/>
              <w:spacing w:before="120" w:after="120" w:line="240" w:lineRule="auto"/>
              <w:jc w:val="center"/>
              <w:rPr>
                <w:ins w:id="1993" w:author="eric.giuliani" w:date="2017-07-03T11:45:00Z"/>
                <w:rFonts w:ascii="Arial" w:hAnsi="Arial" w:cs="Arial"/>
                <w:b/>
                <w:sz w:val="18"/>
                <w:szCs w:val="18"/>
              </w:rPr>
            </w:pPr>
            <w:ins w:id="1994" w:author="eric.giuliani" w:date="2017-07-03T11:45:00Z">
              <w:r w:rsidRPr="002519C6">
                <w:rPr>
                  <w:rFonts w:ascii="Arial" w:hAnsi="Arial" w:cs="Arial"/>
                  <w:b/>
                  <w:sz w:val="18"/>
                  <w:szCs w:val="18"/>
                </w:rPr>
                <w:t>Descrição</w:t>
              </w:r>
            </w:ins>
          </w:p>
        </w:tc>
      </w:tr>
      <w:tr w:rsidR="00EE29A4" w:rsidRPr="002519C6" w:rsidTr="00EE29A4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1995" w:author="eric.giuliani" w:date="2017-08-26T15:46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ins w:id="1996" w:author="eric.giuliani" w:date="2017-08-26T15:45:00Z"/>
          <w:trPrChange w:id="1997" w:author="eric.giuliani" w:date="2017-08-26T15:46:00Z">
            <w:trPr>
              <w:jc w:val="center"/>
            </w:trPr>
          </w:trPrChange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998" w:author="eric.giuliani" w:date="2017-08-26T15:46:00Z">
              <w:tcPr>
                <w:tcW w:w="11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2F2F2" w:themeFill="background1" w:themeFillShade="F2"/>
                <w:vAlign w:val="center"/>
              </w:tcPr>
            </w:tcPrChange>
          </w:tcPr>
          <w:p w:rsidR="00EE29A4" w:rsidRDefault="00EE29A4" w:rsidP="00281132">
            <w:pPr>
              <w:snapToGrid w:val="0"/>
              <w:spacing w:line="360" w:lineRule="auto"/>
              <w:jc w:val="both"/>
              <w:rPr>
                <w:ins w:id="1999" w:author="eric.giuliani" w:date="2017-08-26T15:45:00Z"/>
                <w:rFonts w:ascii="Arial" w:hAnsi="Arial" w:cs="Arial"/>
                <w:bCs/>
                <w:sz w:val="18"/>
                <w:szCs w:val="18"/>
              </w:rPr>
            </w:pPr>
            <w:ins w:id="2000" w:author="eric.giuliani" w:date="2017-08-26T15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Instalação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2001" w:author="eric.giuliani" w:date="2017-08-26T15:46:00Z">
              <w:tcPr>
                <w:tcW w:w="12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2F2F2" w:themeFill="background1" w:themeFillShade="F2"/>
                <w:vAlign w:val="center"/>
              </w:tcPr>
            </w:tcPrChange>
          </w:tcPr>
          <w:p w:rsidR="00EE29A4" w:rsidRDefault="00EE29A4" w:rsidP="00281132">
            <w:pPr>
              <w:snapToGrid w:val="0"/>
              <w:spacing w:line="360" w:lineRule="auto"/>
              <w:jc w:val="both"/>
              <w:rPr>
                <w:ins w:id="2002" w:author="eric.giuliani" w:date="2017-08-26T15:45:00Z"/>
                <w:rFonts w:ascii="Arial" w:hAnsi="Arial" w:cs="Arial"/>
                <w:bCs/>
                <w:sz w:val="18"/>
                <w:szCs w:val="18"/>
              </w:rPr>
            </w:pPr>
            <w:ins w:id="2003" w:author="eric.giuliani" w:date="2017-08-26T15:46:00Z">
              <w:r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2004" w:author="eric.giuliani" w:date="2017-08-26T15:46:00Z">
              <w:tcPr>
                <w:tcW w:w="28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2F2F2" w:themeFill="background1" w:themeFillShade="F2"/>
                <w:vAlign w:val="center"/>
              </w:tcPr>
            </w:tcPrChange>
          </w:tcPr>
          <w:p w:rsidR="00EE29A4" w:rsidRDefault="00EE29A4" w:rsidP="00281132">
            <w:pPr>
              <w:snapToGrid w:val="0"/>
              <w:spacing w:line="360" w:lineRule="auto"/>
              <w:jc w:val="both"/>
              <w:rPr>
                <w:ins w:id="2005" w:author="eric.giuliani" w:date="2017-08-26T15:45:00Z"/>
                <w:rFonts w:ascii="Arial" w:hAnsi="Arial" w:cs="Arial"/>
                <w:bCs/>
                <w:sz w:val="18"/>
                <w:szCs w:val="18"/>
              </w:rPr>
            </w:pPr>
            <w:ins w:id="2006" w:author="eric.giuliani" w:date="2017-08-26T15:46:00Z">
              <w:r>
                <w:rPr>
                  <w:rFonts w:ascii="Arial" w:hAnsi="Arial" w:cs="Arial"/>
                  <w:bCs/>
                  <w:sz w:val="18"/>
                  <w:szCs w:val="18"/>
                </w:rPr>
                <w:t>10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2007" w:author="eric.giuliani" w:date="2017-08-26T15:46:00Z">
              <w:tcPr>
                <w:tcW w:w="41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2F2F2" w:themeFill="background1" w:themeFillShade="F2"/>
                <w:vAlign w:val="center"/>
              </w:tcPr>
            </w:tcPrChange>
          </w:tcPr>
          <w:p w:rsidR="00EE29A4" w:rsidRDefault="00EE29A4" w:rsidP="00281132">
            <w:pPr>
              <w:snapToGrid w:val="0"/>
              <w:spacing w:line="360" w:lineRule="auto"/>
              <w:jc w:val="both"/>
              <w:rPr>
                <w:ins w:id="2008" w:author="eric.giuliani" w:date="2017-08-26T15:45:00Z"/>
                <w:rFonts w:ascii="Arial" w:hAnsi="Arial" w:cs="Arial"/>
                <w:bCs/>
                <w:sz w:val="18"/>
                <w:szCs w:val="18"/>
              </w:rPr>
            </w:pPr>
            <w:ins w:id="2009" w:author="eric.giuliani" w:date="2017-08-26T15:4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Código da instalação</w:t>
              </w:r>
            </w:ins>
          </w:p>
        </w:tc>
      </w:tr>
      <w:tr w:rsidR="004636AF" w:rsidRPr="002519C6" w:rsidTr="00EE29A4">
        <w:trPr>
          <w:jc w:val="center"/>
          <w:ins w:id="2010" w:author="eric.giuliani" w:date="2017-09-05T09:16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11" w:author="eric.giuliani" w:date="2017-09-05T09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12" w:author="eric.giuliani" w:date="2017-09-05T09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Mês/Ano Incidência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013" w:author="eric.giuliani" w:date="2017-09-05T09:16:00Z"/>
                <w:rFonts w:ascii="Arial" w:hAnsi="Arial" w:cs="Arial"/>
                <w:bCs/>
                <w:sz w:val="18"/>
                <w:szCs w:val="18"/>
              </w:rPr>
            </w:pPr>
            <w:ins w:id="2014" w:author="eric.giuliani" w:date="2017-09-05T09:16:00Z">
              <w:r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015" w:author="eric.giuliani" w:date="2017-09-05T09:16:00Z"/>
                <w:rFonts w:ascii="Arial" w:hAnsi="Arial" w:cs="Arial"/>
                <w:bCs/>
                <w:sz w:val="18"/>
                <w:szCs w:val="18"/>
              </w:rPr>
            </w:pPr>
            <w:ins w:id="2016" w:author="eric.giuliani" w:date="2017-09-05T09:16:00Z">
              <w:r w:rsidRPr="002519C6">
                <w:rPr>
                  <w:rFonts w:ascii="Arial" w:hAnsi="Arial" w:cs="Arial"/>
                  <w:color w:val="000000" w:themeColor="text1"/>
                  <w:sz w:val="18"/>
                  <w:szCs w:val="18"/>
                </w:rPr>
                <w:t>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17" w:author="eric.giuliani" w:date="2017-09-05T09:16:00Z"/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ins w:id="2018" w:author="eric.giuliani" w:date="2017-09-05T09:16:00Z">
              <w:r w:rsidRPr="002519C6">
                <w:rPr>
                  <w:rFonts w:ascii="Arial" w:hAnsi="Arial" w:cs="Arial"/>
                  <w:bCs/>
                  <w:color w:val="000000" w:themeColor="text1"/>
                  <w:sz w:val="18"/>
                  <w:szCs w:val="18"/>
                </w:rPr>
                <w:t>Mês/Ano de incidência da COSIP</w:t>
              </w:r>
            </w:ins>
          </w:p>
        </w:tc>
      </w:tr>
      <w:tr w:rsidR="004636AF" w:rsidRPr="002519C6" w:rsidTr="00175FC1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2019" w:author="eric.giuliani" w:date="2017-08-26T14:43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trPrChange w:id="2020" w:author="eric.giuliani" w:date="2017-08-26T14:43:00Z">
            <w:trPr>
              <w:jc w:val="center"/>
            </w:trPr>
          </w:trPrChange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2021" w:author="eric.giuliani" w:date="2017-08-26T14:43:00Z">
              <w:tcPr>
                <w:tcW w:w="9432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  <w:ins w:id="2022" w:author="eric.giuliani" w:date="2017-08-26T14:33:00Z">
              <w:r>
                <w:rPr>
                  <w:rFonts w:ascii="Arial" w:hAnsi="Arial" w:cs="Arial"/>
                  <w:bCs/>
                  <w:sz w:val="18"/>
                  <w:szCs w:val="18"/>
                </w:rPr>
                <w:t>Processamento na base</w:t>
              </w:r>
            </w:ins>
          </w:p>
        </w:tc>
      </w:tr>
      <w:tr w:rsidR="004636AF" w:rsidRPr="002519C6" w:rsidTr="00281132">
        <w:trPr>
          <w:jc w:val="center"/>
          <w:ins w:id="2023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024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25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da Operação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026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27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28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29" w:author="eric.giuliani" w:date="2017-08-26T15:46:00Z">
              <w:r>
                <w:rPr>
                  <w:rFonts w:ascii="Arial" w:hAnsi="Arial" w:cs="Arial"/>
                  <w:bCs/>
                  <w:sz w:val="18"/>
                  <w:szCs w:val="18"/>
                </w:rPr>
                <w:t>50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030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31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Usuário que realizou a última operação no registro.</w:t>
              </w:r>
            </w:ins>
          </w:p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32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33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Somente será exibido no fluxo de alteração.</w:t>
              </w:r>
            </w:ins>
          </w:p>
        </w:tc>
      </w:tr>
      <w:tr w:rsidR="004636AF" w:rsidRPr="002519C6" w:rsidTr="00281132">
        <w:trPr>
          <w:jc w:val="center"/>
          <w:ins w:id="2034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035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36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de Inclusão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037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38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39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40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041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42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em que o registro foi incluído na base de dados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43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44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Somente será exibido no fluxo de alteração.</w:t>
              </w:r>
            </w:ins>
          </w:p>
        </w:tc>
      </w:tr>
      <w:tr w:rsidR="004636AF" w:rsidRPr="002519C6" w:rsidTr="00281132">
        <w:trPr>
          <w:jc w:val="center"/>
          <w:ins w:id="2045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046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47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lastRenderedPageBreak/>
                <w:t>Data de Alteração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048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49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50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51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DD/MM/AAAA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052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53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Data em que o registro foi alterado na base de dados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54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55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Somente será exibido no fluxo de alteração.</w:t>
              </w:r>
            </w:ins>
          </w:p>
        </w:tc>
      </w:tr>
      <w:tr w:rsidR="004636AF" w:rsidRPr="002519C6" w:rsidTr="00281132">
        <w:trPr>
          <w:jc w:val="center"/>
          <w:ins w:id="2056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057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58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Origem de Cadastro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059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60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61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62" w:author="eric.giuliani" w:date="2017-08-26T15:46:00Z">
              <w:r>
                <w:rPr>
                  <w:rFonts w:ascii="Arial" w:hAnsi="Arial" w:cs="Arial"/>
                  <w:bCs/>
                  <w:sz w:val="18"/>
                  <w:szCs w:val="18"/>
                </w:rPr>
                <w:t>20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063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64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Origem do cadastro do registro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65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66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Somente será exibido no fluxo de alteração.</w:t>
              </w:r>
            </w:ins>
          </w:p>
        </w:tc>
      </w:tr>
      <w:tr w:rsidR="004636AF" w:rsidRPr="002519C6" w:rsidTr="00281132">
        <w:trPr>
          <w:jc w:val="center"/>
          <w:ins w:id="2067" w:author="eric.giuliani" w:date="2017-07-03T11:45:00Z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Default="004636AF" w:rsidP="00281132">
            <w:pPr>
              <w:snapToGrid w:val="0"/>
              <w:spacing w:line="360" w:lineRule="auto"/>
              <w:jc w:val="center"/>
              <w:rPr>
                <w:ins w:id="2068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69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Versão</w:t>
              </w:r>
            </w:ins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center"/>
              <w:rPr>
                <w:ins w:id="2070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71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Base de Dados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72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73" w:author="eric.giuliani" w:date="2017-08-26T15:46:00Z">
              <w:r>
                <w:rPr>
                  <w:rFonts w:ascii="Arial" w:hAnsi="Arial" w:cs="Arial"/>
                  <w:bCs/>
                  <w:sz w:val="18"/>
                  <w:szCs w:val="18"/>
                </w:rPr>
                <w:t>11</w:t>
              </w:r>
            </w:ins>
          </w:p>
        </w:tc>
        <w:tc>
          <w:tcPr>
            <w:tcW w:w="4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6AF" w:rsidRDefault="004636AF" w:rsidP="00281132">
            <w:pPr>
              <w:snapToGrid w:val="0"/>
              <w:spacing w:line="360" w:lineRule="auto"/>
              <w:jc w:val="both"/>
              <w:rPr>
                <w:ins w:id="2074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75" w:author="eric.giuliani" w:date="2017-07-03T11:45:00Z">
              <w:r w:rsidRPr="002519C6">
                <w:rPr>
                  <w:rFonts w:ascii="Arial" w:hAnsi="Arial" w:cs="Arial"/>
                  <w:bCs/>
                  <w:sz w:val="18"/>
                  <w:szCs w:val="18"/>
                </w:rPr>
                <w:t>Versão atual do registro, decorrente ao histórico de alterações</w:t>
              </w:r>
              <w:r>
                <w:rPr>
                  <w:rFonts w:ascii="Arial" w:hAnsi="Arial" w:cs="Arial"/>
                  <w:bCs/>
                  <w:sz w:val="18"/>
                  <w:szCs w:val="18"/>
                </w:rPr>
                <w:t>.</w:t>
              </w:r>
            </w:ins>
          </w:p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ins w:id="2076" w:author="eric.giuliani" w:date="2017-07-03T11:45:00Z"/>
                <w:rFonts w:ascii="Arial" w:hAnsi="Arial" w:cs="Arial"/>
                <w:bCs/>
                <w:sz w:val="18"/>
                <w:szCs w:val="18"/>
              </w:rPr>
            </w:pPr>
            <w:ins w:id="2077" w:author="eric.giuliani" w:date="2017-07-03T11:45:00Z">
              <w:r>
                <w:rPr>
                  <w:rFonts w:ascii="Arial" w:hAnsi="Arial" w:cs="Arial"/>
                  <w:bCs/>
                  <w:sz w:val="18"/>
                  <w:szCs w:val="18"/>
                </w:rPr>
                <w:t>Somente será exibido no fluxo de alteração.</w:t>
              </w:r>
            </w:ins>
          </w:p>
        </w:tc>
      </w:tr>
      <w:tr w:rsidR="004636AF" w:rsidRPr="002519C6" w:rsidTr="00175FC1">
        <w:tblPrEx>
          <w:tblW w:w="9432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1E0"/>
          <w:tblPrExChange w:id="2078" w:author="eric.giuliani" w:date="2017-08-26T14:43:00Z">
            <w:tblPrEx>
              <w:tblW w:w="9432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/>
            </w:tblPrEx>
          </w:tblPrExChange>
        </w:tblPrEx>
        <w:trPr>
          <w:jc w:val="center"/>
          <w:trPrChange w:id="2079" w:author="eric.giuliani" w:date="2017-08-26T14:43:00Z">
            <w:trPr>
              <w:jc w:val="center"/>
            </w:trPr>
          </w:trPrChange>
        </w:trPr>
        <w:tc>
          <w:tcPr>
            <w:tcW w:w="94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2080" w:author="eric.giuliani" w:date="2017-08-26T14:43:00Z">
              <w:tcPr>
                <w:tcW w:w="9432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636AF" w:rsidRPr="002519C6" w:rsidRDefault="004636AF" w:rsidP="00281132">
            <w:pPr>
              <w:snapToGrid w:val="0"/>
              <w:spacing w:line="360" w:lineRule="auto"/>
              <w:jc w:val="both"/>
              <w:rPr>
                <w:rFonts w:ascii="Arial" w:hAnsi="Arial" w:cs="Arial"/>
                <w:bCs/>
                <w:sz w:val="18"/>
                <w:szCs w:val="18"/>
              </w:rPr>
            </w:pPr>
          </w:p>
        </w:tc>
      </w:tr>
    </w:tbl>
    <w:p w:rsidR="00D03D45" w:rsidRDefault="00D03D45">
      <w:pPr>
        <w:widowControl/>
        <w:spacing w:after="200" w:line="276" w:lineRule="auto"/>
        <w:rPr>
          <w:ins w:id="2081" w:author="eric.giuliani" w:date="2017-07-03T11:45:00Z"/>
          <w:rFonts w:ascii="Arial" w:hAnsi="Arial" w:cs="Arial"/>
          <w:b/>
          <w:sz w:val="24"/>
        </w:rPr>
      </w:pPr>
      <w:ins w:id="2082" w:author="eric.giuliani" w:date="2017-07-03T11:45:00Z">
        <w:r>
          <w:rPr>
            <w:rFonts w:cs="Arial"/>
          </w:rPr>
          <w:br w:type="page"/>
        </w:r>
      </w:ins>
    </w:p>
    <w:p w:rsidR="00000000" w:rsidRDefault="0034775F">
      <w:pPr>
        <w:pStyle w:val="Ttulo2"/>
        <w:widowControl/>
        <w:numPr>
          <w:ilvl w:val="0"/>
          <w:numId w:val="18"/>
        </w:numPr>
        <w:spacing w:before="0" w:after="200" w:line="276" w:lineRule="auto"/>
        <w:ind w:left="1276" w:hanging="850"/>
        <w:jc w:val="both"/>
        <w:rPr>
          <w:del w:id="2083" w:author="eric.giuliani" w:date="2017-05-19T16:45:00Z"/>
          <w:rFonts w:cs="Arial"/>
        </w:rPr>
        <w:pPrChange w:id="2084" w:author="eric.giuliani" w:date="2017-05-19T16:45:00Z">
          <w:pPr>
            <w:widowControl/>
            <w:spacing w:line="360" w:lineRule="auto"/>
          </w:pPr>
        </w:pPrChange>
      </w:pPr>
      <w:bookmarkStart w:id="2085" w:name="_Toc486856133"/>
      <w:bookmarkStart w:id="2086" w:name="_Toc491691399"/>
      <w:bookmarkEnd w:id="2085"/>
      <w:bookmarkEnd w:id="2086"/>
    </w:p>
    <w:p w:rsidR="00DC7CC3" w:rsidRPr="002519C6" w:rsidRDefault="002814BD" w:rsidP="00CB525C">
      <w:pPr>
        <w:pStyle w:val="Ttulo1"/>
        <w:spacing w:before="0" w:after="120" w:line="240" w:lineRule="auto"/>
        <w:ind w:left="425" w:hanging="425"/>
        <w:rPr>
          <w:rFonts w:cs="Arial"/>
        </w:rPr>
      </w:pPr>
      <w:bookmarkStart w:id="2087" w:name="_Toc491691400"/>
      <w:r w:rsidRPr="00D517C6">
        <w:rPr>
          <w:rFonts w:cs="Arial"/>
        </w:rPr>
        <w:t>Fluxos de Eventos</w:t>
      </w:r>
      <w:bookmarkEnd w:id="649"/>
      <w:bookmarkEnd w:id="650"/>
      <w:bookmarkEnd w:id="651"/>
      <w:bookmarkEnd w:id="652"/>
      <w:bookmarkEnd w:id="2087"/>
      <w:r w:rsidR="0043666F" w:rsidRPr="00D517C6">
        <w:rPr>
          <w:rFonts w:cs="Arial"/>
        </w:rPr>
        <w:t xml:space="preserve"> </w:t>
      </w:r>
      <w:r w:rsidR="0006121D" w:rsidRPr="002519C6">
        <w:rPr>
          <w:rFonts w:cs="Arial"/>
        </w:rPr>
        <w:fldChar w:fldCharType="begin"/>
      </w:r>
      <w:r w:rsidR="0043666F" w:rsidRPr="00D517C6">
        <w:rPr>
          <w:rFonts w:cs="Arial"/>
        </w:rPr>
        <w:instrText xml:space="preserve"> XE "Fluxos</w:instrText>
      </w:r>
      <w:r w:rsidR="0043666F" w:rsidRPr="002519C6">
        <w:rPr>
          <w:rFonts w:cs="Arial"/>
        </w:rPr>
        <w:instrText xml:space="preserve"> de Eventos" </w:instrText>
      </w:r>
      <w:r w:rsidR="0006121D" w:rsidRPr="002519C6">
        <w:rPr>
          <w:rFonts w:cs="Arial"/>
        </w:rPr>
        <w:fldChar w:fldCharType="end"/>
      </w:r>
    </w:p>
    <w:p w:rsidR="0008138A" w:rsidRPr="002519C6" w:rsidRDefault="002814BD" w:rsidP="00CB525C">
      <w:pPr>
        <w:pStyle w:val="Ttulo2"/>
        <w:spacing w:before="0" w:line="360" w:lineRule="auto"/>
        <w:ind w:left="426"/>
        <w:rPr>
          <w:rFonts w:cs="Arial"/>
        </w:rPr>
      </w:pPr>
      <w:bookmarkStart w:id="2088" w:name="_Toc435633704"/>
      <w:bookmarkStart w:id="2089" w:name="_Toc436669858"/>
      <w:bookmarkStart w:id="2090" w:name="_Toc436731928"/>
      <w:bookmarkStart w:id="2091" w:name="_Toc436732306"/>
      <w:bookmarkStart w:id="2092" w:name="_Toc491691401"/>
      <w:r w:rsidRPr="002519C6">
        <w:rPr>
          <w:rFonts w:cs="Arial"/>
        </w:rPr>
        <w:t xml:space="preserve">Fluxo </w:t>
      </w:r>
      <w:bookmarkEnd w:id="2088"/>
      <w:bookmarkEnd w:id="2089"/>
      <w:bookmarkEnd w:id="2090"/>
      <w:bookmarkEnd w:id="2091"/>
      <w:r w:rsidR="002E4AF0" w:rsidRPr="002519C6">
        <w:rPr>
          <w:rFonts w:cs="Arial"/>
        </w:rPr>
        <w:t>Básico</w:t>
      </w:r>
      <w:bookmarkEnd w:id="2092"/>
    </w:p>
    <w:p w:rsidR="00D55359" w:rsidRPr="002519C6" w:rsidRDefault="00D55359" w:rsidP="003557B1">
      <w:pPr>
        <w:pStyle w:val="Corpodetexto"/>
        <w:spacing w:after="0" w:line="360" w:lineRule="auto"/>
        <w:ind w:left="426"/>
        <w:jc w:val="both"/>
        <w:rPr>
          <w:rFonts w:ascii="Arial" w:hAnsi="Arial" w:cs="Arial"/>
          <w:b/>
        </w:rPr>
      </w:pPr>
      <w:r w:rsidRPr="002519C6">
        <w:rPr>
          <w:rFonts w:ascii="Arial" w:hAnsi="Arial" w:cs="Arial"/>
          <w:b/>
        </w:rPr>
        <w:t xml:space="preserve">FB </w:t>
      </w:r>
      <w:del w:id="2093" w:author="Eric" w:date="2017-05-21T22:00:00Z">
        <w:r w:rsidR="009A3481" w:rsidRPr="002519C6" w:rsidDel="00E335A0">
          <w:rPr>
            <w:rFonts w:ascii="Arial" w:hAnsi="Arial" w:cs="Arial"/>
            <w:b/>
          </w:rPr>
          <w:delText>-</w:delText>
        </w:r>
      </w:del>
      <w:ins w:id="2094" w:author="Eric" w:date="2017-05-21T22:00:00Z">
        <w:r w:rsidR="00E335A0">
          <w:rPr>
            <w:rFonts w:ascii="Arial" w:hAnsi="Arial" w:cs="Arial"/>
            <w:b/>
          </w:rPr>
          <w:t>-</w:t>
        </w:r>
      </w:ins>
      <w:r w:rsidRPr="002519C6">
        <w:rPr>
          <w:rFonts w:ascii="Arial" w:hAnsi="Arial" w:cs="Arial"/>
          <w:b/>
        </w:rPr>
        <w:t xml:space="preserve"> </w:t>
      </w:r>
      <w:r w:rsidR="009A3481" w:rsidRPr="002519C6">
        <w:rPr>
          <w:rFonts w:ascii="Arial" w:hAnsi="Arial" w:cs="Arial"/>
          <w:b/>
        </w:rPr>
        <w:t>Pesquisar</w:t>
      </w:r>
      <w:ins w:id="2095" w:author="Eric" w:date="2017-05-21T22:00:00Z">
        <w:r w:rsidR="00E335A0">
          <w:rPr>
            <w:rFonts w:ascii="Arial" w:hAnsi="Arial" w:cs="Arial"/>
            <w:b/>
          </w:rPr>
          <w:t xml:space="preserve"> (Pesquisa Básica)</w:t>
        </w:r>
      </w:ins>
    </w:p>
    <w:p w:rsidR="00F3677E" w:rsidRPr="001F27B0" w:rsidRDefault="0006121D" w:rsidP="003557B1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06121D">
        <w:rPr>
          <w:rFonts w:ascii="Arial" w:hAnsi="Arial" w:cs="Arial"/>
          <w:rPrChange w:id="2096" w:author="eric.giuliani" w:date="2017-07-01T21:37:00Z">
            <w:rPr>
              <w:rFonts w:ascii="Arial" w:hAnsi="Arial" w:cs="Arial"/>
              <w:color w:val="0000FF" w:themeColor="hyperlink"/>
              <w:u w:val="single"/>
            </w:rPr>
          </w:rPrChange>
        </w:rPr>
        <w:t>Este fluxo inicia quando o Usuário Cash Power acessa a funcionalidade pelo menu. [</w:t>
      </w:r>
      <w:r w:rsidRPr="0006121D">
        <w:rPr>
          <w:rFonts w:ascii="Arial" w:hAnsi="Arial" w:cs="Arial"/>
          <w:rPrChange w:id="2097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ins w:id="2098" w:author="eric.giuliani" w:date="2017-08-08T08:56:00Z">
        <w:r w:rsidR="00656097">
          <w:rPr>
            <w:rFonts w:ascii="Arial" w:hAnsi="Arial" w:cs="Arial"/>
          </w:rPr>
          <w:instrText>HYPERLINK "Artefatos%20-%20Especificacao.docx" \l "RN_004"</w:instrText>
        </w:r>
      </w:ins>
      <w:del w:id="2099" w:author="eric.giuliani" w:date="2017-07-01T21:38:00Z">
        <w:r w:rsidRPr="0006121D">
          <w:rPr>
            <w:rFonts w:ascii="Arial" w:hAnsi="Arial" w:cs="Arial"/>
            <w:rPrChange w:id="2100" w:author="eric.giuliani" w:date="2017-07-01T21:37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"RN_004"</w:delInstrText>
        </w:r>
      </w:del>
      <w:r w:rsidRPr="0006121D">
        <w:rPr>
          <w:rFonts w:ascii="Arial" w:hAnsi="Arial" w:cs="Arial"/>
          <w:rPrChange w:id="2101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</w:rPr>
        <w:t>RN_004</w:t>
      </w:r>
      <w:r w:rsidRPr="0006121D">
        <w:rPr>
          <w:rFonts w:ascii="Arial" w:hAnsi="Arial" w:cs="Arial"/>
          <w:rPrChange w:id="2102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103" w:author="eric.giuliani" w:date="2017-07-01T21:37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</w:p>
    <w:p w:rsidR="009A3481" w:rsidRPr="001F27B0" w:rsidRDefault="0006121D" w:rsidP="003557B1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06121D">
        <w:rPr>
          <w:rFonts w:ascii="Arial" w:hAnsi="Arial" w:cs="Arial"/>
          <w:rPrChange w:id="2104" w:author="eric.giuliani" w:date="2017-07-01T21:37:00Z">
            <w:rPr>
              <w:rFonts w:ascii="Arial" w:hAnsi="Arial" w:cs="Arial"/>
              <w:color w:val="0000FF" w:themeColor="hyperlink"/>
              <w:u w:val="single"/>
            </w:rPr>
          </w:rPrChange>
        </w:rPr>
        <w:t>O Sistema recupera as informações da base de dados e apresenta a tela; [</w:t>
      </w:r>
      <w:r w:rsidRPr="0006121D">
        <w:rPr>
          <w:rFonts w:ascii="Arial" w:hAnsi="Arial" w:cs="Arial"/>
          <w:rPrChange w:id="2105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r w:rsidRPr="0006121D">
        <w:rPr>
          <w:rFonts w:ascii="Arial" w:hAnsi="Arial" w:cs="Arial"/>
          <w:rPrChange w:id="2106" w:author="eric.giuliani" w:date="2017-07-01T21:37:00Z">
            <w:rPr>
              <w:color w:val="0000FF" w:themeColor="hyperlink"/>
              <w:u w:val="single"/>
            </w:rPr>
          </w:rPrChange>
        </w:rPr>
        <w:instrText>HYPERLINK \l "TS_01"</w:instrText>
      </w:r>
      <w:r w:rsidRPr="0006121D">
        <w:rPr>
          <w:rFonts w:ascii="Arial" w:hAnsi="Arial" w:cs="Arial"/>
          <w:rPrChange w:id="2107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</w:rPr>
        <w:t>TS_01</w:t>
      </w:r>
      <w:r w:rsidRPr="0006121D">
        <w:rPr>
          <w:rFonts w:ascii="Arial" w:hAnsi="Arial" w:cs="Arial"/>
          <w:rPrChange w:id="2108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109" w:author="eric.giuliani" w:date="2017-07-01T21:37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06121D">
        <w:rPr>
          <w:rFonts w:ascii="Arial" w:hAnsi="Arial" w:cs="Arial"/>
          <w:rPrChange w:id="2110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ins w:id="2111" w:author="eric.giuliani" w:date="2017-08-08T08:56:00Z">
        <w:r w:rsidR="00656097">
          <w:rPr>
            <w:rFonts w:ascii="Arial" w:hAnsi="Arial" w:cs="Arial"/>
          </w:rPr>
          <w:instrText>HYPERLINK "Artefatos%20-%20Especificacao.docx" \l "RN_021"</w:instrText>
        </w:r>
      </w:ins>
      <w:del w:id="2112" w:author="eric.giuliani" w:date="2017-07-01T21:38:00Z">
        <w:r w:rsidRPr="0006121D">
          <w:rPr>
            <w:rFonts w:ascii="Arial" w:hAnsi="Arial" w:cs="Arial"/>
            <w:rPrChange w:id="2113" w:author="eric.giuliani" w:date="2017-07-01T21:37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"RN_021"</w:delInstrText>
        </w:r>
      </w:del>
      <w:r w:rsidRPr="0006121D">
        <w:rPr>
          <w:rFonts w:ascii="Arial" w:hAnsi="Arial" w:cs="Arial"/>
          <w:rPrChange w:id="2114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  <w:bCs/>
        </w:rPr>
        <w:t>RN_021</w:t>
      </w:r>
      <w:r w:rsidRPr="0006121D">
        <w:rPr>
          <w:rFonts w:ascii="Arial" w:hAnsi="Arial" w:cs="Arial"/>
          <w:rPrChange w:id="2115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116" w:author="eric.giuliani" w:date="2017-07-01T21:37:00Z">
            <w:rPr>
              <w:color w:val="0000FF" w:themeColor="hyperlink"/>
              <w:u w:val="single"/>
            </w:rPr>
          </w:rPrChange>
        </w:rPr>
        <w:t xml:space="preserve"> </w:t>
      </w:r>
      <w:ins w:id="2117" w:author="Eric" w:date="2017-05-21T22:09:00Z">
        <w:r w:rsidRPr="0006121D">
          <w:rPr>
            <w:rFonts w:ascii="Arial" w:hAnsi="Arial" w:cs="Arial"/>
            <w:rPrChange w:id="2118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2119" w:author="eric.giuliani" w:date="2017-08-08T08:56:00Z">
        <w:r w:rsidR="00656097">
          <w:rPr>
            <w:rFonts w:ascii="Arial" w:hAnsi="Arial" w:cs="Arial"/>
          </w:rPr>
          <w:instrText>HYPERLINK "Artefatos%20-%20Especificacao.docx" \l "RN_011"</w:instrText>
        </w:r>
      </w:ins>
      <w:ins w:id="2120" w:author="Eric" w:date="2017-05-21T22:09:00Z">
        <w:del w:id="2121" w:author="eric.giuliani" w:date="2017-07-01T21:38:00Z">
          <w:r w:rsidRPr="0006121D">
            <w:rPr>
              <w:rFonts w:ascii="Arial" w:hAnsi="Arial" w:cs="Arial"/>
              <w:rPrChange w:id="2122" w:author="eric.giuliani" w:date="2017-07-01T21:37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"RN_011" </w:delInstrText>
          </w:r>
        </w:del>
        <w:r w:rsidRPr="0006121D">
          <w:rPr>
            <w:rFonts w:ascii="Arial" w:hAnsi="Arial" w:cs="Arial"/>
            <w:rPrChange w:id="2123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Pr="0006121D">
          <w:rPr>
            <w:rStyle w:val="Hyperlink"/>
            <w:rFonts w:ascii="Arial" w:hAnsi="Arial" w:cs="Arial"/>
            <w:rPrChange w:id="2124" w:author="eric.giuliani" w:date="2017-07-01T21:37:00Z">
              <w:rPr>
                <w:color w:val="0000FF" w:themeColor="hyperlink"/>
                <w:u w:val="single"/>
              </w:rPr>
            </w:rPrChange>
          </w:rPr>
          <w:t>RN_011</w:t>
        </w:r>
        <w:r w:rsidRPr="0006121D">
          <w:rPr>
            <w:rFonts w:ascii="Arial" w:hAnsi="Arial" w:cs="Arial"/>
            <w:rPrChange w:id="2125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ins w:id="2126" w:author="Eric" w:date="2017-05-21T22:08:00Z">
        <w:r w:rsidRPr="0006121D">
          <w:rPr>
            <w:rFonts w:ascii="Arial" w:hAnsi="Arial" w:cs="Arial"/>
            <w:rPrChange w:id="2127" w:author="eric.giuliani" w:date="2017-07-01T21:37:00Z">
              <w:rPr>
                <w:color w:val="0000FF" w:themeColor="hyperlink"/>
                <w:u w:val="single"/>
              </w:rPr>
            </w:rPrChange>
          </w:rPr>
          <w:t xml:space="preserve"> </w:t>
        </w:r>
      </w:ins>
      <w:r w:rsidRPr="0006121D">
        <w:rPr>
          <w:rFonts w:ascii="Arial" w:hAnsi="Arial" w:cs="Arial"/>
          <w:rPrChange w:id="2128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ins w:id="2129" w:author="eric.giuliani" w:date="2017-08-08T08:56:00Z">
        <w:r w:rsidR="00656097">
          <w:rPr>
            <w:rFonts w:ascii="Arial" w:hAnsi="Arial" w:cs="Arial"/>
          </w:rPr>
          <w:instrText>HYPERLINK "Artefatos%20-%20Especificacao.docx" \l "RN_028"</w:instrText>
        </w:r>
      </w:ins>
      <w:del w:id="2130" w:author="eric.giuliani" w:date="2017-07-01T21:38:00Z">
        <w:r w:rsidRPr="0006121D">
          <w:rPr>
            <w:rFonts w:ascii="Arial" w:hAnsi="Arial" w:cs="Arial"/>
            <w:rPrChange w:id="2131" w:author="eric.giuliani" w:date="2017-07-01T21:37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"RN_028"</w:delInstrText>
        </w:r>
      </w:del>
      <w:r w:rsidRPr="0006121D">
        <w:rPr>
          <w:rFonts w:ascii="Arial" w:hAnsi="Arial" w:cs="Arial"/>
          <w:rPrChange w:id="2132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  <w:bCs/>
        </w:rPr>
        <w:t>RN_028</w:t>
      </w:r>
      <w:r w:rsidRPr="0006121D">
        <w:rPr>
          <w:rFonts w:ascii="Arial" w:hAnsi="Arial" w:cs="Arial"/>
          <w:rPrChange w:id="2133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color w:val="000000" w:themeColor="text1"/>
          <w:rPrChange w:id="2134" w:author="eric.giuliani" w:date="2017-07-01T21:37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</w:t>
      </w:r>
      <w:r w:rsidRPr="0006121D">
        <w:rPr>
          <w:rFonts w:ascii="Arial" w:hAnsi="Arial" w:cs="Arial"/>
          <w:rPrChange w:id="2135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ins w:id="2136" w:author="eric.giuliani" w:date="2017-08-08T08:56:00Z">
        <w:r w:rsidR="00656097">
          <w:rPr>
            <w:rFonts w:ascii="Arial" w:hAnsi="Arial" w:cs="Arial"/>
          </w:rPr>
          <w:instrText>HYPERLINK "Artefatos%20-%20Especificacao.docx" \l "RN_090"</w:instrText>
        </w:r>
      </w:ins>
      <w:del w:id="2137" w:author="eric.giuliani" w:date="2017-07-01T21:38:00Z">
        <w:r w:rsidRPr="0006121D">
          <w:rPr>
            <w:rFonts w:ascii="Arial" w:hAnsi="Arial" w:cs="Arial"/>
            <w:rPrChange w:id="2138" w:author="eric.giuliani" w:date="2017-07-01T21:37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"RN_090"</w:delInstrText>
        </w:r>
      </w:del>
      <w:r w:rsidRPr="0006121D">
        <w:rPr>
          <w:rFonts w:ascii="Arial" w:hAnsi="Arial" w:cs="Arial"/>
          <w:rPrChange w:id="2139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  <w:bCs/>
        </w:rPr>
        <w:t>RN_090</w:t>
      </w:r>
      <w:r w:rsidRPr="0006121D">
        <w:rPr>
          <w:rFonts w:ascii="Arial" w:hAnsi="Arial" w:cs="Arial"/>
          <w:rPrChange w:id="2140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color w:val="000000" w:themeColor="text1"/>
          <w:rPrChange w:id="2141" w:author="eric.giuliani" w:date="2017-07-01T21:37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</w:t>
      </w:r>
      <w:r w:rsidRPr="0006121D">
        <w:rPr>
          <w:rFonts w:ascii="Arial" w:hAnsi="Arial" w:cs="Arial"/>
          <w:rPrChange w:id="2142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ins w:id="2143" w:author="eric.giuliani" w:date="2017-08-08T08:56:00Z">
        <w:r w:rsidR="00656097">
          <w:rPr>
            <w:rFonts w:ascii="Arial" w:hAnsi="Arial" w:cs="Arial"/>
          </w:rPr>
          <w:instrText>HYPERLINK "Artefatos%20-%20Especificacao.docx" \l "RN_002"</w:instrText>
        </w:r>
      </w:ins>
      <w:del w:id="2144" w:author="eric.giuliani" w:date="2017-07-01T21:38:00Z">
        <w:r w:rsidRPr="0006121D">
          <w:rPr>
            <w:rFonts w:ascii="Arial" w:hAnsi="Arial" w:cs="Arial"/>
            <w:rPrChange w:id="2145" w:author="eric.giuliani" w:date="2017-07-01T21:37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"RN_002"</w:delInstrText>
        </w:r>
      </w:del>
      <w:r w:rsidRPr="0006121D">
        <w:rPr>
          <w:rFonts w:ascii="Arial" w:hAnsi="Arial" w:cs="Arial"/>
          <w:rPrChange w:id="2146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  <w:bCs/>
        </w:rPr>
        <w:t>RN_002</w:t>
      </w:r>
      <w:r w:rsidRPr="0006121D">
        <w:rPr>
          <w:rFonts w:ascii="Arial" w:hAnsi="Arial" w:cs="Arial"/>
          <w:rPrChange w:id="2147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ins w:id="2148" w:author="Eric" w:date="2017-05-21T22:01:00Z">
        <w:r w:rsidRPr="0006121D">
          <w:rPr>
            <w:rFonts w:ascii="Arial" w:hAnsi="Arial" w:cs="Arial"/>
            <w:rPrChange w:id="2149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</w:ins>
      <w:ins w:id="2150" w:author="Eric" w:date="2017-05-21T22:10:00Z">
        <w:r w:rsidRPr="0006121D">
          <w:rPr>
            <w:rFonts w:ascii="Arial" w:hAnsi="Arial" w:cs="Arial"/>
            <w:rPrChange w:id="2151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2152" w:author="eric.giuliani" w:date="2017-08-08T08:56:00Z">
        <w:r w:rsidR="00656097">
          <w:rPr>
            <w:rFonts w:ascii="Arial" w:hAnsi="Arial" w:cs="Arial"/>
          </w:rPr>
          <w:instrText>HYPERLINK "Artefatos%20-%20Especificacao.docx" \l "RN_012"</w:instrText>
        </w:r>
      </w:ins>
      <w:ins w:id="2153" w:author="Eric" w:date="2017-05-21T22:10:00Z">
        <w:del w:id="2154" w:author="eric.giuliani" w:date="2017-07-01T21:38:00Z">
          <w:r w:rsidRPr="0006121D">
            <w:rPr>
              <w:rFonts w:ascii="Arial" w:hAnsi="Arial" w:cs="Arial"/>
              <w:rPrChange w:id="2155" w:author="eric.giuliani" w:date="2017-07-01T21:37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"RN_012" </w:delInstrText>
          </w:r>
        </w:del>
        <w:r w:rsidRPr="0006121D">
          <w:rPr>
            <w:rFonts w:ascii="Arial" w:hAnsi="Arial" w:cs="Arial"/>
            <w:rPrChange w:id="2156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</w:rPr>
          <w:t>RN_012</w:t>
        </w:r>
        <w:r w:rsidRPr="0006121D">
          <w:rPr>
            <w:rFonts w:ascii="Arial" w:hAnsi="Arial" w:cs="Arial"/>
            <w:rPrChange w:id="2157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ins w:id="2158" w:author="eric.giuliani" w:date="2017-05-26T14:41:00Z">
        <w:r w:rsidRPr="0006121D">
          <w:rPr>
            <w:rFonts w:ascii="Arial" w:hAnsi="Arial" w:cs="Arial"/>
            <w:rPrChange w:id="2159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bCs/>
            <w:color w:val="000000" w:themeColor="text1"/>
            <w:rPrChange w:id="2160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</w:ins>
      <w:ins w:id="2161" w:author="eric.giuliani" w:date="2017-08-08T08:56:00Z">
        <w:r w:rsidR="00656097">
          <w:rPr>
            <w:rFonts w:ascii="Arial" w:hAnsi="Arial" w:cs="Arial"/>
            <w:bCs/>
            <w:color w:val="000000" w:themeColor="text1"/>
          </w:rPr>
          <w:instrText>HYPERLINK "Artefatos%20-%20Especificacao.docx" \l "RN_193"</w:instrText>
        </w:r>
      </w:ins>
      <w:ins w:id="2162" w:author="eric.giuliani" w:date="2017-05-26T14:41:00Z">
        <w:r w:rsidRPr="0006121D">
          <w:rPr>
            <w:rFonts w:ascii="Arial" w:hAnsi="Arial" w:cs="Arial"/>
            <w:bCs/>
            <w:color w:val="000000" w:themeColor="text1"/>
            <w:rPrChange w:id="2163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  <w:bCs/>
          </w:rPr>
          <w:t>RN_193</w:t>
        </w:r>
        <w:r w:rsidRPr="0006121D">
          <w:rPr>
            <w:rFonts w:ascii="Arial" w:hAnsi="Arial" w:cs="Arial"/>
            <w:bCs/>
            <w:color w:val="000000" w:themeColor="text1"/>
            <w:rPrChange w:id="2164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</w:ins>
      <w:ins w:id="2165" w:author="eric.giuliani" w:date="2017-07-01T21:37:00Z">
        <w:r w:rsidRPr="0006121D">
          <w:rPr>
            <w:rFonts w:ascii="Arial" w:hAnsi="Arial" w:cs="Arial"/>
            <w:bCs/>
            <w:color w:val="000000" w:themeColor="text1"/>
            <w:rPrChange w:id="2166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bCs/>
            <w:color w:val="000000" w:themeColor="text1"/>
            <w:rPrChange w:id="2167" w:author="eric.giuliani" w:date="2017-07-01T21:37:00Z">
              <w:rPr>
                <w:rFonts w:ascii="Arial" w:hAnsi="Arial" w:cs="Arial"/>
                <w:bCs/>
                <w:color w:val="000000" w:themeColor="text1"/>
                <w:sz w:val="18"/>
                <w:szCs w:val="18"/>
                <w:u w:val="single"/>
              </w:rPr>
            </w:rPrChange>
          </w:rPr>
          <w:fldChar w:fldCharType="begin"/>
        </w:r>
      </w:ins>
      <w:ins w:id="2168" w:author="eric.giuliani" w:date="2017-08-08T08:56:00Z">
        <w:r w:rsidR="00656097">
          <w:rPr>
            <w:rFonts w:ascii="Arial" w:hAnsi="Arial" w:cs="Arial"/>
            <w:bCs/>
            <w:color w:val="000000" w:themeColor="text1"/>
          </w:rPr>
          <w:instrText>HYPERLINK "Artefatos%20-%20Especificacao.docx" \l "RN_195"</w:instrText>
        </w:r>
      </w:ins>
      <w:ins w:id="2169" w:author="eric.giuliani" w:date="2017-07-01T21:37:00Z">
        <w:r w:rsidRPr="0006121D">
          <w:rPr>
            <w:rFonts w:ascii="Arial" w:hAnsi="Arial" w:cs="Arial"/>
            <w:bCs/>
            <w:color w:val="000000" w:themeColor="text1"/>
            <w:rPrChange w:id="2170" w:author="eric.giuliani" w:date="2017-07-01T21:37:00Z">
              <w:rPr>
                <w:rFonts w:ascii="Arial" w:hAnsi="Arial" w:cs="Arial"/>
                <w:bCs/>
                <w:color w:val="000000" w:themeColor="text1"/>
                <w:sz w:val="18"/>
                <w:szCs w:val="18"/>
                <w:u w:val="single"/>
              </w:rPr>
            </w:rPrChange>
          </w:rPr>
          <w:fldChar w:fldCharType="separate"/>
        </w:r>
        <w:r w:rsidRPr="0006121D">
          <w:rPr>
            <w:rStyle w:val="Hyperlink"/>
            <w:rFonts w:ascii="Arial" w:hAnsi="Arial" w:cs="Arial"/>
            <w:bCs/>
            <w:rPrChange w:id="2171" w:author="eric.giuliani" w:date="2017-07-01T21:37:00Z">
              <w:rPr>
                <w:rStyle w:val="Hyperlink"/>
                <w:rFonts w:ascii="Arial" w:hAnsi="Arial" w:cs="Arial"/>
                <w:bCs/>
                <w:sz w:val="18"/>
                <w:szCs w:val="18"/>
              </w:rPr>
            </w:rPrChange>
          </w:rPr>
          <w:t>RN_195</w:t>
        </w:r>
        <w:r w:rsidRPr="0006121D">
          <w:rPr>
            <w:rFonts w:ascii="Arial" w:hAnsi="Arial" w:cs="Arial"/>
            <w:bCs/>
            <w:color w:val="000000" w:themeColor="text1"/>
            <w:rPrChange w:id="2172" w:author="eric.giuliani" w:date="2017-07-01T21:37:00Z">
              <w:rPr>
                <w:rFonts w:ascii="Arial" w:hAnsi="Arial" w:cs="Arial"/>
                <w:bCs/>
                <w:color w:val="000000" w:themeColor="text1"/>
                <w:sz w:val="18"/>
                <w:szCs w:val="18"/>
                <w:u w:val="single"/>
              </w:rPr>
            </w:rPrChange>
          </w:rPr>
          <w:fldChar w:fldCharType="end"/>
        </w:r>
      </w:ins>
      <w:ins w:id="2173" w:author="eric.giuliani" w:date="2017-08-28T15:51:00Z">
        <w:r w:rsidR="008322D3">
          <w:rPr>
            <w:rFonts w:ascii="Arial" w:hAnsi="Arial" w:cs="Arial"/>
            <w:bCs/>
            <w:color w:val="000000" w:themeColor="text1"/>
          </w:rPr>
          <w:t xml:space="preserve"> </w:t>
        </w:r>
        <w:r>
          <w:rPr>
            <w:rFonts w:ascii="Arial" w:hAnsi="Arial" w:cs="Arial"/>
            <w:bCs/>
            <w:color w:val="000000" w:themeColor="text1"/>
          </w:rPr>
          <w:fldChar w:fldCharType="begin"/>
        </w:r>
        <w:r w:rsidR="008322D3">
          <w:rPr>
            <w:rFonts w:ascii="Arial" w:hAnsi="Arial" w:cs="Arial"/>
            <w:bCs/>
            <w:color w:val="000000" w:themeColor="text1"/>
          </w:rPr>
          <w:instrText xml:space="preserve"> HYPERLINK "Artefatos%20-%20Especificacao.docx" \l "RN_207" </w:instrText>
        </w:r>
        <w:r>
          <w:rPr>
            <w:rFonts w:ascii="Arial" w:hAnsi="Arial" w:cs="Arial"/>
            <w:bCs/>
            <w:color w:val="000000" w:themeColor="text1"/>
          </w:rPr>
          <w:fldChar w:fldCharType="separate"/>
        </w:r>
        <w:r w:rsidR="008322D3" w:rsidRPr="008322D3">
          <w:rPr>
            <w:rStyle w:val="Hyperlink"/>
            <w:rFonts w:ascii="Arial" w:hAnsi="Arial" w:cs="Arial"/>
            <w:bCs/>
          </w:rPr>
          <w:t>RN_207</w:t>
        </w:r>
        <w:r>
          <w:rPr>
            <w:rFonts w:ascii="Arial" w:hAnsi="Arial" w:cs="Arial"/>
            <w:bCs/>
            <w:color w:val="000000" w:themeColor="text1"/>
          </w:rPr>
          <w:fldChar w:fldCharType="end"/>
        </w:r>
      </w:ins>
      <w:ins w:id="2174" w:author="Eric" w:date="2017-05-21T22:01:00Z">
        <w:r w:rsidRPr="0006121D">
          <w:rPr>
            <w:rFonts w:ascii="Arial" w:hAnsi="Arial" w:cs="Arial"/>
            <w:rPrChange w:id="2175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</w:t>
        </w:r>
      </w:ins>
      <w:del w:id="2176" w:author="Eric" w:date="2017-05-21T22:01:00Z">
        <w:r w:rsidRPr="0006121D">
          <w:rPr>
            <w:rFonts w:ascii="Arial" w:hAnsi="Arial" w:cs="Arial"/>
            <w:rPrChange w:id="2177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]</w:delText>
        </w:r>
      </w:del>
      <w:r w:rsidRPr="0006121D">
        <w:rPr>
          <w:rFonts w:ascii="Arial" w:hAnsi="Arial" w:cs="Arial"/>
          <w:rPrChange w:id="2178" w:author="eric.giuliani" w:date="2017-07-01T21:37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06121D">
        <w:rPr>
          <w:rFonts w:ascii="Arial" w:hAnsi="Arial" w:cs="Arial"/>
          <w:rPrChange w:id="2179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ins w:id="2180" w:author="eric.giuliani" w:date="2017-08-08T08:56:00Z">
        <w:r w:rsidR="00656097">
          <w:rPr>
            <w:rFonts w:ascii="Arial" w:hAnsi="Arial" w:cs="Arial"/>
          </w:rPr>
          <w:instrText>HYPERLINK "Artefatos%20-%20Especificacao.docx" \l "RN_171"</w:instrText>
        </w:r>
      </w:ins>
      <w:del w:id="2181" w:author="eric.giuliani" w:date="2017-07-01T21:38:00Z">
        <w:r w:rsidRPr="0006121D">
          <w:rPr>
            <w:rFonts w:ascii="Arial" w:hAnsi="Arial" w:cs="Arial"/>
            <w:rPrChange w:id="2182" w:author="eric.giuliani" w:date="2017-07-01T21:37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"RN_171"</w:delInstrText>
        </w:r>
      </w:del>
      <w:r w:rsidRPr="0006121D">
        <w:rPr>
          <w:rFonts w:ascii="Arial" w:hAnsi="Arial" w:cs="Arial"/>
          <w:rPrChange w:id="2183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</w:rPr>
        <w:t>RN_171</w:t>
      </w:r>
      <w:r w:rsidRPr="0006121D">
        <w:rPr>
          <w:rFonts w:ascii="Arial" w:hAnsi="Arial" w:cs="Arial"/>
          <w:rPrChange w:id="2184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185" w:author="eric.giuliani" w:date="2017-07-01T21:37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ins w:id="2186" w:author="Eric" w:date="2017-05-21T22:06:00Z">
        <w:r w:rsidRPr="0006121D">
          <w:rPr>
            <w:rFonts w:ascii="Arial" w:hAnsi="Arial" w:cs="Arial"/>
            <w:rPrChange w:id="2187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bCs/>
            <w:color w:val="000000" w:themeColor="text1"/>
            <w:rPrChange w:id="2188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[</w:t>
        </w:r>
        <w:r w:rsidRPr="0006121D">
          <w:rPr>
            <w:rPrChange w:id="2189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</w:ins>
      <w:ins w:id="2190" w:author="eric.giuliani" w:date="2017-08-08T08:56:00Z">
        <w:r w:rsidR="00656097">
          <w:instrText>HYPERLINK "Artefatos%20-%20Especificacao.docx" \l "RN_173"</w:instrText>
        </w:r>
      </w:ins>
      <w:ins w:id="2191" w:author="Eric" w:date="2017-05-21T22:06:00Z">
        <w:del w:id="2192" w:author="eric.giuliani" w:date="2017-07-01T21:38:00Z">
          <w:r w:rsidRPr="0006121D">
            <w:rPr>
              <w:rFonts w:ascii="Arial" w:hAnsi="Arial" w:cs="Arial"/>
              <w:rPrChange w:id="2193" w:author="eric.giuliani" w:date="2017-07-01T21:37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"RN_173" </w:delInstrText>
          </w:r>
        </w:del>
        <w:r w:rsidRPr="0006121D">
          <w:rPr>
            <w:rPrChange w:id="2194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  <w:bCs/>
          </w:rPr>
          <w:t>RN_173</w:t>
        </w:r>
        <w:r w:rsidRPr="001F27B0">
          <w:rPr>
            <w:rStyle w:val="Hyperlink"/>
            <w:rFonts w:ascii="Arial" w:hAnsi="Arial" w:cs="Arial"/>
            <w:bCs/>
            <w:rPrChange w:id="2195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196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</w:ins>
      <w:r w:rsidRPr="0006121D">
        <w:rPr>
          <w:rFonts w:ascii="Arial" w:hAnsi="Arial" w:cs="Arial"/>
          <w:rPrChange w:id="2197" w:author="eric.giuliani" w:date="2017-07-01T21:37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06121D">
        <w:rPr>
          <w:rFonts w:ascii="Arial" w:hAnsi="Arial" w:cs="Arial"/>
          <w:rPrChange w:id="2198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ins w:id="2199" w:author="eric.giuliani" w:date="2017-08-08T08:56:00Z">
        <w:r w:rsidR="00656097">
          <w:rPr>
            <w:rFonts w:ascii="Arial" w:hAnsi="Arial" w:cs="Arial"/>
          </w:rPr>
          <w:instrText>HYPERLINK "Artefatos%20-%20Especificacao.docx" \l "RN_030"</w:instrText>
        </w:r>
      </w:ins>
      <w:del w:id="2200" w:author="eric.giuliani" w:date="2017-07-01T21:38:00Z">
        <w:r w:rsidRPr="0006121D">
          <w:rPr>
            <w:rFonts w:ascii="Arial" w:hAnsi="Arial" w:cs="Arial"/>
            <w:rPrChange w:id="2201" w:author="eric.giuliani" w:date="2017-07-01T21:37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"RN_030"</w:delInstrText>
        </w:r>
      </w:del>
      <w:r w:rsidRPr="0006121D">
        <w:rPr>
          <w:rFonts w:ascii="Arial" w:hAnsi="Arial" w:cs="Arial"/>
          <w:rPrChange w:id="2202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</w:rPr>
        <w:t>RN_030</w:t>
      </w:r>
      <w:r w:rsidRPr="0006121D">
        <w:rPr>
          <w:rFonts w:ascii="Arial" w:hAnsi="Arial" w:cs="Arial"/>
          <w:rPrChange w:id="2203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204" w:author="eric.giuliani" w:date="2017-07-01T21:37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ins w:id="2205" w:author="eric.giuliani" w:date="2017-07-04T21:20:00Z">
        <w:r w:rsidR="006A5009">
          <w:rPr>
            <w:rFonts w:ascii="Arial" w:hAnsi="Arial" w:cs="Arial"/>
          </w:rPr>
          <w:t xml:space="preserve"> [</w:t>
        </w:r>
        <w:r>
          <w:rPr>
            <w:rFonts w:ascii="Arial" w:hAnsi="Arial" w:cs="Arial"/>
          </w:rPr>
          <w:fldChar w:fldCharType="begin"/>
        </w:r>
      </w:ins>
      <w:ins w:id="2206" w:author="eric.giuliani" w:date="2017-08-08T08:57:00Z">
        <w:r w:rsidR="00656097">
          <w:rPr>
            <w:rFonts w:ascii="Arial" w:hAnsi="Arial" w:cs="Arial"/>
          </w:rPr>
          <w:instrText>HYPERLINK "Artefatos%20-%20Especificacao.docx" \l "RN_180"</w:instrText>
        </w:r>
      </w:ins>
      <w:ins w:id="2207" w:author="eric.giuliani" w:date="2017-07-04T21:20:00Z">
        <w:r>
          <w:rPr>
            <w:rFonts w:ascii="Arial" w:hAnsi="Arial" w:cs="Arial"/>
          </w:rPr>
          <w:fldChar w:fldCharType="separate"/>
        </w:r>
        <w:r w:rsidR="006A5009" w:rsidRPr="006A5009">
          <w:rPr>
            <w:rStyle w:val="Hyperlink"/>
            <w:rFonts w:ascii="Arial" w:hAnsi="Arial" w:cs="Arial"/>
          </w:rPr>
          <w:t>RN_180</w:t>
        </w:r>
        <w:r>
          <w:rPr>
            <w:rFonts w:ascii="Arial" w:hAnsi="Arial" w:cs="Arial"/>
          </w:rPr>
          <w:fldChar w:fldCharType="end"/>
        </w:r>
        <w:proofErr w:type="gramStart"/>
        <w:r w:rsidR="006A5009">
          <w:rPr>
            <w:rFonts w:ascii="Arial" w:hAnsi="Arial" w:cs="Arial"/>
          </w:rPr>
          <w:t>]</w:t>
        </w:r>
      </w:ins>
      <w:proofErr w:type="gramEnd"/>
    </w:p>
    <w:p w:rsidR="007F41C6" w:rsidRPr="001F27B0" w:rsidDel="00834CA4" w:rsidRDefault="0006121D" w:rsidP="003557B1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del w:id="2208" w:author="Eric" w:date="2017-05-21T22:12:00Z"/>
          <w:rFonts w:ascii="Arial" w:hAnsi="Arial" w:cs="Arial"/>
        </w:rPr>
      </w:pPr>
      <w:del w:id="2209" w:author="Eric" w:date="2017-05-21T22:12:00Z">
        <w:r w:rsidRPr="0006121D">
          <w:rPr>
            <w:rFonts w:ascii="Arial" w:hAnsi="Arial" w:cs="Arial"/>
            <w:rPrChange w:id="2210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 xml:space="preserve">O Usuário Cash Power informa ao menos um filtro de pesquisa e aciona o botão "Pesquisar"; </w:delText>
        </w:r>
        <w:r w:rsidRPr="0006121D">
          <w:rPr>
            <w:rFonts w:ascii="Arial" w:hAnsi="Arial" w:cs="Arial"/>
            <w:bCs/>
            <w:color w:val="000000" w:themeColor="text1"/>
            <w:rPrChange w:id="2211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[</w:delText>
        </w:r>
        <w:r w:rsidRPr="0006121D" w:rsidDel="00834CA4">
          <w:rPr>
            <w:rPrChange w:id="2212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213" w:author="eric.giuliani" w:date="2017-07-01T21:37:00Z">
              <w:rPr>
                <w:color w:val="0000FF" w:themeColor="hyperlink"/>
                <w:u w:val="single"/>
              </w:rPr>
            </w:rPrChange>
          </w:rPr>
          <w:delInstrText xml:space="preserve"> HYPERLINK \l "FA01" </w:delInstrText>
        </w:r>
        <w:r w:rsidRPr="0006121D" w:rsidDel="00834CA4">
          <w:rPr>
            <w:rPrChange w:id="2214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  <w:bCs/>
          </w:rPr>
          <w:delText>FA01</w:delText>
        </w:r>
        <w:r w:rsidRPr="001F27B0" w:rsidDel="00834CA4">
          <w:rPr>
            <w:rStyle w:val="Hyperlink"/>
            <w:rFonts w:ascii="Arial" w:hAnsi="Arial" w:cs="Arial"/>
            <w:bCs/>
            <w:rPrChange w:id="2215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216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] [</w:delText>
        </w:r>
        <w:r w:rsidRPr="0006121D" w:rsidDel="00834CA4">
          <w:rPr>
            <w:rPrChange w:id="2217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218" w:author="eric.giuliani" w:date="2017-07-01T21:37:00Z">
              <w:rPr>
                <w:color w:val="0000FF" w:themeColor="hyperlink"/>
                <w:u w:val="single"/>
              </w:rPr>
            </w:rPrChange>
          </w:rPr>
          <w:delInstrText xml:space="preserve"> HYPERLINK "Artefatos%20-%20Especificacao.docx" \l "RN_002" </w:delInstrText>
        </w:r>
        <w:r w:rsidRPr="0006121D" w:rsidDel="00834CA4">
          <w:rPr>
            <w:rPrChange w:id="2219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  <w:bCs/>
          </w:rPr>
          <w:delText>RN_002</w:delText>
        </w:r>
        <w:r w:rsidRPr="001F27B0" w:rsidDel="00834CA4">
          <w:rPr>
            <w:rStyle w:val="Hyperlink"/>
            <w:rFonts w:ascii="Arial" w:hAnsi="Arial" w:cs="Arial"/>
            <w:bCs/>
            <w:rPrChange w:id="2220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221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 xml:space="preserve">] </w:delText>
        </w:r>
      </w:del>
    </w:p>
    <w:p w:rsidR="007F41C6" w:rsidRPr="001F27B0" w:rsidDel="00834CA4" w:rsidRDefault="0006121D" w:rsidP="003557B1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del w:id="2222" w:author="Eric" w:date="2017-05-21T22:12:00Z"/>
          <w:rFonts w:ascii="Arial" w:hAnsi="Arial" w:cs="Arial"/>
        </w:rPr>
      </w:pPr>
      <w:del w:id="2223" w:author="Eric" w:date="2017-05-21T22:12:00Z">
        <w:r w:rsidRPr="0006121D">
          <w:rPr>
            <w:rFonts w:ascii="Arial" w:hAnsi="Arial" w:cs="Arial"/>
            <w:bCs/>
            <w:color w:val="000000" w:themeColor="text1"/>
            <w:rPrChange w:id="2224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O Sistema realiza as validações necessárias; [</w:delText>
        </w:r>
        <w:r w:rsidRPr="0006121D" w:rsidDel="00834CA4">
          <w:rPr>
            <w:rPrChange w:id="2225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226" w:author="eric.giuliani" w:date="2017-07-01T21:37:00Z">
              <w:rPr>
                <w:color w:val="0000FF" w:themeColor="hyperlink"/>
                <w:u w:val="single"/>
              </w:rPr>
            </w:rPrChange>
          </w:rPr>
          <w:delInstrText xml:space="preserve"> HYPERLINK \l "FE01" </w:delInstrText>
        </w:r>
        <w:r w:rsidRPr="0006121D" w:rsidDel="00834CA4">
          <w:rPr>
            <w:rPrChange w:id="2227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  <w:bCs/>
          </w:rPr>
          <w:delText>FE01</w:delText>
        </w:r>
        <w:r w:rsidRPr="001F27B0" w:rsidDel="00834CA4">
          <w:rPr>
            <w:rStyle w:val="Hyperlink"/>
            <w:rFonts w:ascii="Arial" w:hAnsi="Arial" w:cs="Arial"/>
            <w:bCs/>
            <w:rPrChange w:id="2228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229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]</w:delText>
        </w:r>
      </w:del>
    </w:p>
    <w:p w:rsidR="00852BCD" w:rsidRPr="001F27B0" w:rsidDel="00834CA4" w:rsidRDefault="0006121D" w:rsidP="003557B1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del w:id="2230" w:author="Eric" w:date="2017-05-21T22:12:00Z"/>
          <w:rFonts w:ascii="Arial" w:hAnsi="Arial" w:cs="Arial"/>
        </w:rPr>
      </w:pPr>
      <w:del w:id="2231" w:author="Eric" w:date="2017-05-21T22:12:00Z">
        <w:r w:rsidRPr="0006121D">
          <w:rPr>
            <w:rFonts w:ascii="Arial" w:hAnsi="Arial" w:cs="Arial"/>
            <w:bCs/>
            <w:color w:val="000000" w:themeColor="text1"/>
            <w:rPrChange w:id="2232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 xml:space="preserve">O Sistema recupera as informações da base de dados e apresenta os resultados em tela; </w:delText>
        </w:r>
      </w:del>
      <w:del w:id="2233" w:author="Eric" w:date="2017-05-21T22:06:00Z">
        <w:r w:rsidRPr="0006121D">
          <w:rPr>
            <w:rFonts w:ascii="Arial" w:hAnsi="Arial" w:cs="Arial"/>
            <w:bCs/>
            <w:color w:val="000000" w:themeColor="text1"/>
            <w:rPrChange w:id="2234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[</w:delText>
        </w:r>
        <w:r w:rsidRPr="0006121D" w:rsidDel="00E335A0">
          <w:rPr>
            <w:rPrChange w:id="2235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236" w:author="eric.giuliani" w:date="2017-07-01T21:37:00Z">
              <w:rPr>
                <w:color w:val="0000FF" w:themeColor="hyperlink"/>
                <w:u w:val="single"/>
              </w:rPr>
            </w:rPrChange>
          </w:rPr>
          <w:delInstrText xml:space="preserve"> HYPERLINK "Artefatos%20-%20Especificacao.docx" \l "RN_173" </w:delInstrText>
        </w:r>
        <w:r w:rsidRPr="0006121D" w:rsidDel="00E335A0">
          <w:rPr>
            <w:rPrChange w:id="2237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  <w:bCs/>
          </w:rPr>
          <w:delText>RN_173</w:delText>
        </w:r>
        <w:r w:rsidRPr="001F27B0" w:rsidDel="00E335A0">
          <w:rPr>
            <w:rStyle w:val="Hyperlink"/>
            <w:rFonts w:ascii="Arial" w:hAnsi="Arial" w:cs="Arial"/>
            <w:bCs/>
            <w:rPrChange w:id="2238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239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delText>]</w:delText>
        </w:r>
      </w:del>
    </w:p>
    <w:p w:rsidR="001D5ACF" w:rsidRPr="001F27B0" w:rsidDel="00834CA4" w:rsidRDefault="0006121D" w:rsidP="001D5ACF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del w:id="2240" w:author="Eric" w:date="2017-05-21T22:12:00Z"/>
          <w:rFonts w:ascii="Arial" w:hAnsi="Arial" w:cs="Arial"/>
        </w:rPr>
      </w:pPr>
      <w:del w:id="2241" w:author="Eric" w:date="2017-05-21T22:12:00Z">
        <w:r w:rsidRPr="0006121D">
          <w:rPr>
            <w:rFonts w:ascii="Arial" w:hAnsi="Arial" w:cs="Arial"/>
            <w:rPrChange w:id="2242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O Sistema registra log de auditoria; [</w:delText>
        </w:r>
        <w:r w:rsidRPr="0006121D" w:rsidDel="00834CA4">
          <w:rPr>
            <w:rPrChange w:id="2243" w:author="eric.giuliani" w:date="2017-07-01T21:37:00Z">
              <w:rPr>
                <w:rStyle w:val="Hyperlink"/>
                <w:rFonts w:ascii="Arial" w:hAnsi="Arial" w:cs="Arial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244" w:author="eric.giuliani" w:date="2017-07-01T21:37:00Z">
              <w:rPr>
                <w:color w:val="0000FF" w:themeColor="hyperlink"/>
                <w:u w:val="single"/>
              </w:rPr>
            </w:rPrChange>
          </w:rPr>
          <w:delInstrText xml:space="preserve"> HYPERLINK "Artefatos%20-%20Especificacao.docx" \l "RN_030" </w:delInstrText>
        </w:r>
        <w:r w:rsidRPr="0006121D" w:rsidDel="00834CA4">
          <w:rPr>
            <w:rPrChange w:id="2245" w:author="eric.giuliani" w:date="2017-07-01T21:37:00Z">
              <w:rPr>
                <w:rStyle w:val="Hyperlink"/>
                <w:rFonts w:ascii="Arial" w:hAnsi="Arial" w:cs="Arial"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</w:rPr>
          <w:delText>RN_030</w:delText>
        </w:r>
        <w:r w:rsidRPr="001F27B0" w:rsidDel="00834CA4">
          <w:rPr>
            <w:rStyle w:val="Hyperlink"/>
            <w:rFonts w:ascii="Arial" w:hAnsi="Arial" w:cs="Arial"/>
            <w:rPrChange w:id="2246" w:author="eric.giuliani" w:date="2017-07-01T21:37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06121D">
          <w:rPr>
            <w:rFonts w:ascii="Arial" w:hAnsi="Arial" w:cs="Arial"/>
            <w:rPrChange w:id="2247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 xml:space="preserve"> </w:delText>
        </w:r>
        <w:r w:rsidRPr="0006121D" w:rsidDel="00834CA4">
          <w:rPr>
            <w:rPrChange w:id="2248" w:author="eric.giuliani" w:date="2017-07-01T21:37:00Z">
              <w:rPr>
                <w:rStyle w:val="Hyperlink"/>
                <w:rFonts w:ascii="Arial" w:hAnsi="Arial" w:cs="Arial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249" w:author="eric.giuliani" w:date="2017-07-01T21:37:00Z">
              <w:rPr>
                <w:color w:val="0000FF" w:themeColor="hyperlink"/>
                <w:u w:val="single"/>
              </w:rPr>
            </w:rPrChange>
          </w:rPr>
          <w:delInstrText xml:space="preserve"> HYPERLINK "Artefatos%20-%20Especificacao.docx" \l "RN_031" </w:delInstrText>
        </w:r>
        <w:r w:rsidRPr="0006121D" w:rsidDel="00834CA4">
          <w:rPr>
            <w:rPrChange w:id="2250" w:author="eric.giuliani" w:date="2017-07-01T21:37:00Z">
              <w:rPr>
                <w:rStyle w:val="Hyperlink"/>
                <w:rFonts w:ascii="Arial" w:hAnsi="Arial" w:cs="Arial"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</w:rPr>
          <w:delText>RN_031</w:delText>
        </w:r>
        <w:r w:rsidRPr="001F27B0" w:rsidDel="00834CA4">
          <w:rPr>
            <w:rStyle w:val="Hyperlink"/>
            <w:rFonts w:ascii="Arial" w:hAnsi="Arial" w:cs="Arial"/>
            <w:rPrChange w:id="2251" w:author="eric.giuliani" w:date="2017-07-01T21:37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06121D">
          <w:rPr>
            <w:rFonts w:ascii="Arial" w:hAnsi="Arial" w:cs="Arial"/>
            <w:rPrChange w:id="2252" w:author="eric.giuliani" w:date="2017-07-01T21:37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]</w:delText>
        </w:r>
      </w:del>
    </w:p>
    <w:p w:rsidR="00E85400" w:rsidRDefault="0006121D">
      <w:pPr>
        <w:pStyle w:val="PargrafodaLista"/>
        <w:numPr>
          <w:ilvl w:val="0"/>
          <w:numId w:val="7"/>
        </w:numPr>
        <w:snapToGrid w:val="0"/>
        <w:spacing w:line="360" w:lineRule="auto"/>
        <w:ind w:left="1276" w:hanging="425"/>
        <w:jc w:val="both"/>
        <w:rPr>
          <w:del w:id="2253" w:author="eric.giuliani" w:date="2017-08-28T16:07:00Z"/>
          <w:rFonts w:ascii="Arial" w:hAnsi="Arial" w:cs="Arial"/>
        </w:rPr>
      </w:pPr>
      <w:r w:rsidRPr="0006121D">
        <w:rPr>
          <w:rFonts w:ascii="Arial" w:hAnsi="Arial" w:cs="Arial"/>
          <w:bCs/>
          <w:color w:val="000000" w:themeColor="text1"/>
          <w:rPrChange w:id="2254" w:author="eric.giuliani" w:date="2017-07-01T21:37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O Usuário </w:t>
      </w:r>
      <w:proofErr w:type="spellStart"/>
      <w:r w:rsidRPr="0006121D">
        <w:rPr>
          <w:rFonts w:ascii="Arial" w:hAnsi="Arial" w:cs="Arial"/>
          <w:bCs/>
          <w:color w:val="000000" w:themeColor="text1"/>
          <w:rPrChange w:id="2255" w:author="eric.giuliani" w:date="2017-07-01T21:37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Cash</w:t>
      </w:r>
      <w:proofErr w:type="spellEnd"/>
      <w:r w:rsidRPr="0006121D">
        <w:rPr>
          <w:rFonts w:ascii="Arial" w:hAnsi="Arial" w:cs="Arial"/>
          <w:bCs/>
          <w:color w:val="000000" w:themeColor="text1"/>
          <w:rPrChange w:id="2256" w:author="eric.giuliani" w:date="2017-07-01T21:37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Power visualiza as informações;</w:t>
      </w:r>
      <w:ins w:id="2257" w:author="Eric" w:date="2017-05-21T22:11:00Z">
        <w:r w:rsidRPr="0006121D">
          <w:rPr>
            <w:rFonts w:ascii="Arial" w:hAnsi="Arial" w:cs="Arial"/>
            <w:bCs/>
            <w:color w:val="000000" w:themeColor="text1"/>
            <w:rPrChange w:id="2258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[</w:t>
        </w:r>
        <w:r w:rsidRPr="0006121D">
          <w:rPr>
            <w:rFonts w:ascii="Arial" w:hAnsi="Arial" w:cs="Arial"/>
            <w:bCs/>
            <w:color w:val="000000" w:themeColor="text1"/>
            <w:rPrChange w:id="2259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bCs/>
            <w:color w:val="000000" w:themeColor="text1"/>
            <w:rPrChange w:id="2260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instrText xml:space="preserve"> HYPERLINK  \l "FA01" </w:instrText>
        </w:r>
        <w:r w:rsidRPr="0006121D">
          <w:rPr>
            <w:rFonts w:ascii="Arial" w:hAnsi="Arial" w:cs="Arial"/>
            <w:bCs/>
            <w:color w:val="000000" w:themeColor="text1"/>
            <w:rPrChange w:id="2261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  <w:bCs/>
          </w:rPr>
          <w:t>FA01</w:t>
        </w:r>
        <w:r w:rsidRPr="0006121D">
          <w:rPr>
            <w:rFonts w:ascii="Arial" w:hAnsi="Arial" w:cs="Arial"/>
            <w:bCs/>
            <w:color w:val="000000" w:themeColor="text1"/>
            <w:rPrChange w:id="2262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263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</w:ins>
      <w:r w:rsidRPr="0006121D">
        <w:rPr>
          <w:rFonts w:ascii="Arial" w:hAnsi="Arial" w:cs="Arial"/>
          <w:bCs/>
          <w:color w:val="000000" w:themeColor="text1"/>
          <w:rPrChange w:id="2264" w:author="eric.giuliani" w:date="2017-07-01T21:37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[</w:t>
      </w:r>
      <w:r w:rsidRPr="0006121D">
        <w:rPr>
          <w:rFonts w:ascii="Arial" w:hAnsi="Arial" w:cs="Arial"/>
          <w:rPrChange w:id="2265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r w:rsidRPr="0006121D">
        <w:rPr>
          <w:rFonts w:ascii="Arial" w:hAnsi="Arial" w:cs="Arial"/>
          <w:rPrChange w:id="2266" w:author="eric.giuliani" w:date="2017-07-01T21:37:00Z">
            <w:rPr>
              <w:color w:val="0000FF" w:themeColor="hyperlink"/>
              <w:u w:val="single"/>
            </w:rPr>
          </w:rPrChange>
        </w:rPr>
        <w:instrText>HYPERLINK \l "FA02"</w:instrText>
      </w:r>
      <w:r w:rsidRPr="0006121D">
        <w:rPr>
          <w:rFonts w:ascii="Arial" w:hAnsi="Arial" w:cs="Arial"/>
          <w:rPrChange w:id="2267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  <w:bCs/>
        </w:rPr>
        <w:t>FA02</w:t>
      </w:r>
      <w:r w:rsidRPr="0006121D">
        <w:rPr>
          <w:rFonts w:ascii="Arial" w:hAnsi="Arial" w:cs="Arial"/>
          <w:rPrChange w:id="2268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color w:val="000000" w:themeColor="text1"/>
          <w:rPrChange w:id="2269" w:author="eric.giuliani" w:date="2017-07-01T21:37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</w:t>
      </w:r>
      <w:r w:rsidRPr="0006121D">
        <w:rPr>
          <w:rFonts w:ascii="Arial" w:hAnsi="Arial" w:cs="Arial"/>
          <w:bCs/>
          <w:rPrChange w:id="2270" w:author="eric.giuliani" w:date="2017-07-01T21:37:00Z">
            <w:rPr>
              <w:rFonts w:ascii="Arial" w:hAnsi="Arial" w:cs="Arial"/>
              <w:bCs/>
              <w:color w:val="0000FF" w:themeColor="hyperlink"/>
              <w:u w:val="single"/>
            </w:rPr>
          </w:rPrChange>
        </w:rPr>
        <w:t xml:space="preserve"> [</w:t>
      </w:r>
      <w:r w:rsidRPr="0006121D">
        <w:rPr>
          <w:rFonts w:ascii="Arial" w:hAnsi="Arial" w:cs="Arial"/>
          <w:rPrChange w:id="2271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r w:rsidRPr="0006121D">
        <w:rPr>
          <w:rFonts w:ascii="Arial" w:hAnsi="Arial" w:cs="Arial"/>
          <w:rPrChange w:id="2272" w:author="eric.giuliani" w:date="2017-07-01T21:37:00Z">
            <w:rPr>
              <w:color w:val="0000FF" w:themeColor="hyperlink"/>
              <w:u w:val="single"/>
            </w:rPr>
          </w:rPrChange>
        </w:rPr>
        <w:instrText>HYPERLINK \l "FA03"</w:instrText>
      </w:r>
      <w:r w:rsidRPr="0006121D">
        <w:rPr>
          <w:rFonts w:ascii="Arial" w:hAnsi="Arial" w:cs="Arial"/>
          <w:rPrChange w:id="2273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  <w:bCs/>
        </w:rPr>
        <w:t>FA03</w:t>
      </w:r>
      <w:r w:rsidRPr="0006121D">
        <w:rPr>
          <w:rFonts w:ascii="Arial" w:hAnsi="Arial" w:cs="Arial"/>
          <w:rPrChange w:id="2274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rPrChange w:id="2275" w:author="eric.giuliani" w:date="2017-07-01T21:37:00Z">
            <w:rPr>
              <w:rFonts w:ascii="Arial" w:hAnsi="Arial" w:cs="Arial"/>
              <w:bCs/>
              <w:color w:val="0000FF" w:themeColor="hyperlink"/>
              <w:u w:val="single"/>
            </w:rPr>
          </w:rPrChange>
        </w:rPr>
        <w:t>] [</w:t>
      </w:r>
      <w:r w:rsidRPr="0006121D">
        <w:rPr>
          <w:rFonts w:ascii="Arial" w:hAnsi="Arial" w:cs="Arial"/>
          <w:rPrChange w:id="2276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r w:rsidRPr="0006121D">
        <w:rPr>
          <w:rFonts w:ascii="Arial" w:hAnsi="Arial" w:cs="Arial"/>
          <w:rPrChange w:id="2277" w:author="eric.giuliani" w:date="2017-07-01T21:37:00Z">
            <w:rPr>
              <w:color w:val="0000FF" w:themeColor="hyperlink"/>
              <w:u w:val="single"/>
            </w:rPr>
          </w:rPrChange>
        </w:rPr>
        <w:instrText>HYPERLINK \l "FA04"</w:instrText>
      </w:r>
      <w:r w:rsidRPr="0006121D">
        <w:rPr>
          <w:rFonts w:ascii="Arial" w:hAnsi="Arial" w:cs="Arial"/>
          <w:rPrChange w:id="2278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  <w:bCs/>
        </w:rPr>
        <w:t>FA04</w:t>
      </w:r>
      <w:r w:rsidRPr="0006121D">
        <w:rPr>
          <w:rFonts w:ascii="Arial" w:hAnsi="Arial" w:cs="Arial"/>
          <w:rPrChange w:id="2279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rPrChange w:id="2280" w:author="eric.giuliani" w:date="2017-07-01T21:37:00Z">
            <w:rPr>
              <w:rFonts w:ascii="Arial" w:hAnsi="Arial" w:cs="Arial"/>
              <w:bCs/>
              <w:color w:val="0000FF" w:themeColor="hyperlink"/>
              <w:u w:val="single"/>
            </w:rPr>
          </w:rPrChange>
        </w:rPr>
        <w:t>] [</w:t>
      </w:r>
      <w:r w:rsidRPr="0006121D">
        <w:rPr>
          <w:rFonts w:ascii="Arial" w:hAnsi="Arial" w:cs="Arial"/>
          <w:rPrChange w:id="2281" w:author="eric.giuliani" w:date="2017-07-01T21:37:00Z">
            <w:rPr>
              <w:color w:val="0000FF" w:themeColor="hyperlink"/>
              <w:u w:val="single"/>
            </w:rPr>
          </w:rPrChange>
        </w:rPr>
        <w:fldChar w:fldCharType="begin"/>
      </w:r>
      <w:r w:rsidRPr="0006121D">
        <w:rPr>
          <w:rFonts w:ascii="Arial" w:hAnsi="Arial" w:cs="Arial"/>
          <w:rPrChange w:id="2282" w:author="eric.giuliani" w:date="2017-07-01T21:37:00Z">
            <w:rPr>
              <w:color w:val="0000FF" w:themeColor="hyperlink"/>
              <w:u w:val="single"/>
            </w:rPr>
          </w:rPrChange>
        </w:rPr>
        <w:instrText>HYPERLINK \l "FA05"</w:instrText>
      </w:r>
      <w:r w:rsidRPr="0006121D">
        <w:rPr>
          <w:rFonts w:ascii="Arial" w:hAnsi="Arial" w:cs="Arial"/>
          <w:rPrChange w:id="2283" w:author="eric.giuliani" w:date="2017-07-01T21:37:00Z">
            <w:rPr>
              <w:color w:val="0000FF" w:themeColor="hyperlink"/>
              <w:u w:val="single"/>
            </w:rPr>
          </w:rPrChange>
        </w:rPr>
        <w:fldChar w:fldCharType="separate"/>
      </w:r>
      <w:r w:rsidR="00CB4CA0">
        <w:rPr>
          <w:rStyle w:val="Hyperlink"/>
          <w:rFonts w:ascii="Arial" w:hAnsi="Arial" w:cs="Arial"/>
          <w:bCs/>
        </w:rPr>
        <w:t>FA05</w:t>
      </w:r>
      <w:r w:rsidRPr="0006121D">
        <w:rPr>
          <w:rFonts w:ascii="Arial" w:hAnsi="Arial" w:cs="Arial"/>
          <w:rPrChange w:id="2284" w:author="eric.giuliani" w:date="2017-07-01T21:37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rPrChange w:id="2285" w:author="eric.giuliani" w:date="2017-07-01T21:37:00Z">
            <w:rPr>
              <w:rFonts w:ascii="Arial" w:hAnsi="Arial" w:cs="Arial"/>
              <w:bCs/>
              <w:color w:val="0000FF" w:themeColor="hyperlink"/>
              <w:u w:val="single"/>
            </w:rPr>
          </w:rPrChange>
        </w:rPr>
        <w:t>]</w:t>
      </w:r>
      <w:ins w:id="2286" w:author="Eric" w:date="2017-05-21T22:13:00Z">
        <w:r w:rsidRPr="0006121D">
          <w:rPr>
            <w:rFonts w:ascii="Arial" w:hAnsi="Arial" w:cs="Arial"/>
            <w:bCs/>
            <w:rPrChange w:id="2287" w:author="eric.giuliani" w:date="2017-07-01T21:37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 xml:space="preserve"> [</w:t>
        </w:r>
      </w:ins>
      <w:ins w:id="2288" w:author="Eric" w:date="2017-05-21T22:15:00Z">
        <w:r w:rsidRPr="0006121D">
          <w:rPr>
            <w:rFonts w:ascii="Arial" w:hAnsi="Arial" w:cs="Arial"/>
            <w:bCs/>
            <w:rPrChange w:id="2289" w:author="eric.giuliani" w:date="2017-07-01T21:37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bCs/>
            <w:rPrChange w:id="2290" w:author="eric.giuliani" w:date="2017-07-01T21:37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instrText xml:space="preserve"> HYPERLINK  \l "FA08" </w:instrText>
        </w:r>
        <w:r w:rsidRPr="0006121D">
          <w:rPr>
            <w:rFonts w:ascii="Arial" w:hAnsi="Arial" w:cs="Arial"/>
            <w:bCs/>
            <w:rPrChange w:id="2291" w:author="eric.giuliani" w:date="2017-07-01T21:37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  <w:bCs/>
          </w:rPr>
          <w:t>FA08</w:t>
        </w:r>
        <w:r w:rsidRPr="0006121D">
          <w:rPr>
            <w:rFonts w:ascii="Arial" w:hAnsi="Arial" w:cs="Arial"/>
            <w:bCs/>
            <w:rPrChange w:id="2292" w:author="eric.giuliani" w:date="2017-07-01T21:37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end"/>
        </w:r>
      </w:ins>
      <w:ins w:id="2293" w:author="Eric" w:date="2017-05-21T22:13:00Z">
        <w:r w:rsidRPr="0006121D">
          <w:rPr>
            <w:rFonts w:ascii="Arial" w:hAnsi="Arial" w:cs="Arial"/>
            <w:bCs/>
            <w:rPrChange w:id="2294" w:author="eric.giuliani" w:date="2017-07-01T21:37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 [</w:t>
        </w:r>
      </w:ins>
      <w:ins w:id="2295" w:author="Eric" w:date="2017-05-21T22:15:00Z">
        <w:r w:rsidRPr="0006121D">
          <w:rPr>
            <w:rFonts w:ascii="Arial" w:hAnsi="Arial" w:cs="Arial"/>
            <w:bCs/>
            <w:rPrChange w:id="2296" w:author="eric.giuliani" w:date="2017-07-01T21:37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bCs/>
            <w:rPrChange w:id="2297" w:author="eric.giuliani" w:date="2017-07-01T21:37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instrText xml:space="preserve"> HYPERLINK  \l "FA09" </w:instrText>
        </w:r>
        <w:r w:rsidRPr="0006121D">
          <w:rPr>
            <w:rFonts w:ascii="Arial" w:hAnsi="Arial" w:cs="Arial"/>
            <w:bCs/>
            <w:rPrChange w:id="2298" w:author="eric.giuliani" w:date="2017-07-01T21:37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  <w:bCs/>
          </w:rPr>
          <w:t>FA09</w:t>
        </w:r>
        <w:r w:rsidRPr="0006121D">
          <w:rPr>
            <w:rFonts w:ascii="Arial" w:hAnsi="Arial" w:cs="Arial"/>
            <w:bCs/>
            <w:rPrChange w:id="2299" w:author="eric.giuliani" w:date="2017-07-01T21:37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end"/>
        </w:r>
      </w:ins>
      <w:ins w:id="2300" w:author="Eric" w:date="2017-05-21T22:13:00Z">
        <w:r w:rsidRPr="0006121D">
          <w:rPr>
            <w:rFonts w:ascii="Arial" w:hAnsi="Arial" w:cs="Arial"/>
            <w:bCs/>
            <w:rPrChange w:id="2301" w:author="eric.giuliani" w:date="2017-07-01T21:37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 xml:space="preserve">] </w:t>
        </w:r>
        <w:r w:rsidRPr="0006121D">
          <w:rPr>
            <w:rFonts w:ascii="Arial" w:hAnsi="Arial" w:cs="Arial"/>
            <w:bCs/>
            <w:color w:val="000000" w:themeColor="text1"/>
            <w:rPrChange w:id="2302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[</w:t>
        </w:r>
        <w:r w:rsidRPr="0006121D">
          <w:rPr>
            <w:rPrChange w:id="2303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</w:ins>
      <w:ins w:id="2304" w:author="eric.giuliani" w:date="2017-08-08T08:57:00Z">
        <w:r w:rsidR="00656097">
          <w:instrText>HYPERLINK "Artefatos%20-%20Especificacao.docx" \l "RN_002"</w:instrText>
        </w:r>
      </w:ins>
      <w:ins w:id="2305" w:author="Eric" w:date="2017-05-21T22:13:00Z">
        <w:del w:id="2306" w:author="eric.giuliani" w:date="2017-07-01T21:38:00Z">
          <w:r w:rsidRPr="0006121D">
            <w:rPr>
              <w:rFonts w:ascii="Arial" w:hAnsi="Arial" w:cs="Arial"/>
              <w:rPrChange w:id="2307" w:author="eric.giuliani" w:date="2017-07-01T21:37:00Z">
                <w:rPr>
                  <w:rFonts w:ascii="Times New Roman" w:hAnsi="Times New Roman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"RN_002" </w:delInstrText>
          </w:r>
        </w:del>
        <w:r w:rsidRPr="0006121D">
          <w:rPr>
            <w:rPrChange w:id="2308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CB4CA0">
          <w:rPr>
            <w:rStyle w:val="Hyperlink"/>
            <w:rFonts w:ascii="Arial" w:hAnsi="Arial" w:cs="Arial"/>
            <w:bCs/>
          </w:rPr>
          <w:t>RN_002</w:t>
        </w:r>
        <w:r w:rsidRPr="001F27B0">
          <w:rPr>
            <w:rStyle w:val="Hyperlink"/>
            <w:rFonts w:ascii="Arial" w:hAnsi="Arial" w:cs="Arial"/>
            <w:bCs/>
            <w:rPrChange w:id="2309" w:author="eric.giuliani" w:date="2017-07-01T21:37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310" w:author="eric.giuliani" w:date="2017-07-01T21:37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</w:ins>
      <w:proofErr w:type="gramStart"/>
    </w:p>
    <w:p w:rsidR="00000000" w:rsidRDefault="0006121D">
      <w:pPr>
        <w:pStyle w:val="PargrafodaLista"/>
        <w:numPr>
          <w:ilvl w:val="0"/>
          <w:numId w:val="7"/>
        </w:numPr>
        <w:snapToGrid w:val="0"/>
        <w:spacing w:line="360" w:lineRule="auto"/>
        <w:ind w:left="1276" w:hanging="425"/>
        <w:jc w:val="both"/>
        <w:rPr>
          <w:ins w:id="2311" w:author="Eric" w:date="2017-05-21T22:12:00Z"/>
          <w:rFonts w:ascii="Arial" w:hAnsi="Arial" w:cs="Arial"/>
          <w:rPrChange w:id="2312" w:author="eric.giuliani" w:date="2017-07-01T21:37:00Z">
            <w:rPr>
              <w:ins w:id="2313" w:author="Eric" w:date="2017-05-21T22:12:00Z"/>
              <w:rFonts w:ascii="Arial" w:hAnsi="Arial" w:cs="Arial"/>
              <w:bCs/>
              <w:color w:val="000000" w:themeColor="text1"/>
            </w:rPr>
          </w:rPrChange>
        </w:rPr>
        <w:pPrChange w:id="2314" w:author="eric.giuliani" w:date="2017-08-28T16:07:00Z">
          <w:pPr>
            <w:pStyle w:val="Corpodetexto"/>
            <w:numPr>
              <w:numId w:val="7"/>
            </w:numPr>
            <w:spacing w:after="0" w:line="360" w:lineRule="auto"/>
            <w:ind w:left="1276" w:hanging="425"/>
            <w:jc w:val="both"/>
          </w:pPr>
        </w:pPrChange>
      </w:pPr>
      <w:ins w:id="2315" w:author="Eric" w:date="2017-05-21T22:12:00Z">
        <w:del w:id="2316" w:author="eric.giuliani" w:date="2017-08-28T16:07:00Z">
          <w:r w:rsidRPr="0006121D">
            <w:rPr>
              <w:rFonts w:ascii="Arial" w:hAnsi="Arial" w:cs="Arial"/>
              <w:rPrChange w:id="2317" w:author="eric.giuliani" w:date="2017-07-01T21:37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O Sistema registra log de auditoria; [</w:delText>
          </w:r>
          <w:r w:rsidRPr="0006121D" w:rsidDel="00161B0C">
            <w:rPr>
              <w:rFonts w:ascii="Times New Roman" w:hAnsi="Times New Roman"/>
              <w:rPrChange w:id="2318" w:author="eric.giuliani" w:date="2017-07-01T21:37:00Z">
                <w:rPr>
                  <w:rStyle w:val="Hyperlink"/>
                  <w:rFonts w:ascii="Arial" w:hAnsi="Arial" w:cs="Arial"/>
                </w:rPr>
              </w:rPrChange>
            </w:rPr>
            <w:fldChar w:fldCharType="begin"/>
          </w:r>
        </w:del>
        <w:del w:id="2319" w:author="eric.giuliani" w:date="2017-07-01T21:38:00Z">
          <w:r w:rsidRPr="0006121D">
            <w:rPr>
              <w:rFonts w:ascii="Arial" w:hAnsi="Arial" w:cs="Arial"/>
              <w:rPrChange w:id="2320" w:author="eric.giuliani" w:date="2017-07-01T21:37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"RN_030" </w:delInstrText>
          </w:r>
        </w:del>
        <w:del w:id="2321" w:author="eric.giuliani" w:date="2017-08-28T16:07:00Z">
          <w:r w:rsidRPr="0006121D" w:rsidDel="00161B0C">
            <w:rPr>
              <w:rFonts w:ascii="Times New Roman" w:hAnsi="Times New Roman"/>
              <w:rPrChange w:id="2322" w:author="eric.giuliani" w:date="2017-07-01T21:37:00Z">
                <w:rPr>
                  <w:rStyle w:val="Hyperlink"/>
                  <w:rFonts w:ascii="Arial" w:hAnsi="Arial" w:cs="Arial"/>
                </w:rPr>
              </w:rPrChange>
            </w:rPr>
            <w:fldChar w:fldCharType="separate"/>
          </w:r>
          <w:r w:rsidR="00CB4CA0" w:rsidDel="00161B0C">
            <w:rPr>
              <w:rStyle w:val="Hyperlink"/>
              <w:rFonts w:ascii="Arial" w:hAnsi="Arial" w:cs="Arial"/>
            </w:rPr>
            <w:delText>RN_030</w:delText>
          </w:r>
          <w:r w:rsidRPr="001F27B0" w:rsidDel="00161B0C">
            <w:rPr>
              <w:rStyle w:val="Hyperlink"/>
              <w:rFonts w:ascii="Arial" w:hAnsi="Arial" w:cs="Arial"/>
              <w:rPrChange w:id="2323" w:author="eric.giuliani" w:date="2017-07-01T21:37:00Z">
                <w:rPr>
                  <w:rStyle w:val="Hyperlink"/>
                  <w:rFonts w:ascii="Arial" w:hAnsi="Arial" w:cs="Arial"/>
                </w:rPr>
              </w:rPrChange>
            </w:rPr>
            <w:fldChar w:fldCharType="end"/>
          </w:r>
          <w:r w:rsidRPr="0006121D">
            <w:rPr>
              <w:rFonts w:ascii="Arial" w:hAnsi="Arial" w:cs="Arial"/>
              <w:rPrChange w:id="2324" w:author="eric.giuliani" w:date="2017-07-01T21:37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 xml:space="preserve"> </w:delText>
          </w:r>
          <w:r w:rsidRPr="0006121D" w:rsidDel="00161B0C">
            <w:rPr>
              <w:rFonts w:ascii="Times New Roman" w:hAnsi="Times New Roman"/>
              <w:rPrChange w:id="2325" w:author="eric.giuliani" w:date="2017-07-01T21:37:00Z">
                <w:rPr>
                  <w:rStyle w:val="Hyperlink"/>
                  <w:rFonts w:ascii="Arial" w:hAnsi="Arial" w:cs="Arial"/>
                </w:rPr>
              </w:rPrChange>
            </w:rPr>
            <w:fldChar w:fldCharType="begin"/>
          </w:r>
        </w:del>
        <w:del w:id="2326" w:author="eric.giuliani" w:date="2017-07-01T21:38:00Z">
          <w:r w:rsidRPr="0006121D">
            <w:rPr>
              <w:rFonts w:ascii="Arial" w:hAnsi="Arial" w:cs="Arial"/>
              <w:rPrChange w:id="2327" w:author="eric.giuliani" w:date="2017-07-01T21:37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"RN_031" </w:delInstrText>
          </w:r>
        </w:del>
        <w:del w:id="2328" w:author="eric.giuliani" w:date="2017-08-28T16:07:00Z">
          <w:r w:rsidRPr="0006121D" w:rsidDel="00161B0C">
            <w:rPr>
              <w:rFonts w:ascii="Times New Roman" w:hAnsi="Times New Roman"/>
              <w:rPrChange w:id="2329" w:author="eric.giuliani" w:date="2017-07-01T21:37:00Z">
                <w:rPr>
                  <w:rStyle w:val="Hyperlink"/>
                  <w:rFonts w:ascii="Arial" w:hAnsi="Arial" w:cs="Arial"/>
                </w:rPr>
              </w:rPrChange>
            </w:rPr>
            <w:fldChar w:fldCharType="separate"/>
          </w:r>
          <w:r w:rsidR="00CB4CA0" w:rsidDel="00161B0C">
            <w:rPr>
              <w:rStyle w:val="Hyperlink"/>
              <w:rFonts w:ascii="Arial" w:hAnsi="Arial" w:cs="Arial"/>
            </w:rPr>
            <w:delText>RN_031</w:delText>
          </w:r>
          <w:r w:rsidRPr="001F27B0" w:rsidDel="00161B0C">
            <w:rPr>
              <w:rStyle w:val="Hyperlink"/>
              <w:rFonts w:ascii="Arial" w:hAnsi="Arial" w:cs="Arial"/>
              <w:rPrChange w:id="2330" w:author="eric.giuliani" w:date="2017-07-01T21:37:00Z">
                <w:rPr>
                  <w:rStyle w:val="Hyperlink"/>
                  <w:rFonts w:ascii="Arial" w:hAnsi="Arial" w:cs="Arial"/>
                </w:rPr>
              </w:rPrChange>
            </w:rPr>
            <w:fldChar w:fldCharType="end"/>
          </w:r>
          <w:r w:rsidRPr="0006121D">
            <w:rPr>
              <w:rFonts w:ascii="Arial" w:hAnsi="Arial" w:cs="Arial"/>
              <w:rPrChange w:id="2331" w:author="eric.giuliani" w:date="2017-07-01T21:37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]</w:delText>
          </w:r>
        </w:del>
        <w:proofErr w:type="gramEnd"/>
      </w:ins>
    </w:p>
    <w:p w:rsidR="001D5ACF" w:rsidRPr="001F27B0" w:rsidRDefault="0006121D" w:rsidP="001D5ACF">
      <w:pPr>
        <w:pStyle w:val="Corpodetexto"/>
        <w:numPr>
          <w:ilvl w:val="0"/>
          <w:numId w:val="7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06121D">
        <w:rPr>
          <w:rFonts w:ascii="Arial" w:hAnsi="Arial" w:cs="Arial"/>
          <w:bCs/>
          <w:color w:val="000000" w:themeColor="text1"/>
          <w:rPrChange w:id="2332" w:author="eric.giuliani" w:date="2017-07-01T21:37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O fluxo é finalizado.</w:t>
      </w:r>
    </w:p>
    <w:p w:rsidR="00D55359" w:rsidRPr="002519C6" w:rsidRDefault="001D5ACF" w:rsidP="001D5ACF">
      <w:pPr>
        <w:pStyle w:val="Corpodetexto"/>
        <w:spacing w:after="0" w:line="360" w:lineRule="auto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 </w:t>
      </w:r>
    </w:p>
    <w:p w:rsidR="0008138A" w:rsidRPr="002519C6" w:rsidRDefault="002814BD" w:rsidP="00CB525C">
      <w:pPr>
        <w:pStyle w:val="Ttulo2"/>
        <w:spacing w:before="0" w:line="360" w:lineRule="auto"/>
        <w:ind w:left="426"/>
        <w:rPr>
          <w:rFonts w:cs="Arial"/>
        </w:rPr>
      </w:pPr>
      <w:bookmarkStart w:id="2333" w:name="_Toc435633705"/>
      <w:bookmarkStart w:id="2334" w:name="_Toc436669859"/>
      <w:bookmarkStart w:id="2335" w:name="_Toc436731929"/>
      <w:bookmarkStart w:id="2336" w:name="_Toc436732307"/>
      <w:bookmarkStart w:id="2337" w:name="_Toc491691402"/>
      <w:r w:rsidRPr="002519C6">
        <w:rPr>
          <w:rFonts w:cs="Arial"/>
        </w:rPr>
        <w:t>Fluxo Alternativo</w:t>
      </w:r>
      <w:bookmarkEnd w:id="2333"/>
      <w:bookmarkEnd w:id="2334"/>
      <w:bookmarkEnd w:id="2335"/>
      <w:bookmarkEnd w:id="2336"/>
      <w:bookmarkEnd w:id="2337"/>
    </w:p>
    <w:p w:rsidR="00912169" w:rsidRPr="002519C6" w:rsidRDefault="007F41C6" w:rsidP="003557B1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</w:rPr>
      </w:pPr>
      <w:bookmarkStart w:id="2338" w:name="FA01"/>
      <w:bookmarkEnd w:id="2338"/>
      <w:r w:rsidRPr="002519C6">
        <w:rPr>
          <w:rFonts w:ascii="Arial" w:hAnsi="Arial" w:cs="Arial"/>
          <w:b/>
        </w:rPr>
        <w:t>Inclusão</w:t>
      </w:r>
    </w:p>
    <w:p w:rsidR="00560BB9" w:rsidRPr="00656097" w:rsidRDefault="0006121D" w:rsidP="003557B1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06121D">
        <w:rPr>
          <w:rFonts w:ascii="Arial" w:hAnsi="Arial" w:cs="Arial"/>
          <w:rPrChange w:id="2339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Este fluxo inicia quando o Usuário Cash Power aciona o botão "Novo".</w:t>
      </w:r>
    </w:p>
    <w:p w:rsidR="00F22140" w:rsidRPr="00656097" w:rsidRDefault="0006121D" w:rsidP="00F22140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06121D">
        <w:rPr>
          <w:rFonts w:ascii="Arial" w:hAnsi="Arial" w:cs="Arial"/>
          <w:rPrChange w:id="2340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O Sistema recupera as informações da base de dados e apresenta a tela; [</w:t>
      </w:r>
      <w:r w:rsidRPr="0006121D">
        <w:rPr>
          <w:rFonts w:ascii="Arial" w:hAnsi="Arial" w:cs="Arial"/>
          <w:rPrChange w:id="2341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r w:rsidRPr="0006121D">
        <w:rPr>
          <w:rFonts w:ascii="Arial" w:hAnsi="Arial" w:cs="Arial"/>
          <w:rPrChange w:id="2342" w:author="eric.giuliani" w:date="2017-08-08T08:58:00Z">
            <w:rPr>
              <w:color w:val="0000FF" w:themeColor="hyperlink"/>
              <w:u w:val="single"/>
            </w:rPr>
          </w:rPrChange>
        </w:rPr>
        <w:instrText>HYPERLINK \l "TS_02"</w:instrText>
      </w:r>
      <w:r w:rsidRPr="0006121D">
        <w:rPr>
          <w:rFonts w:ascii="Arial" w:hAnsi="Arial" w:cs="Arial"/>
          <w:rPrChange w:id="2343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TS_02</w:t>
      </w:r>
      <w:r w:rsidRPr="0006121D">
        <w:rPr>
          <w:rFonts w:ascii="Arial" w:hAnsi="Arial" w:cs="Arial"/>
          <w:rPrChange w:id="2344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345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ins w:id="2346" w:author="eric.giuliani" w:date="2017-07-03T15:00:00Z">
        <w:r w:rsidRPr="0006121D">
          <w:rPr>
            <w:rFonts w:ascii="Arial" w:hAnsi="Arial" w:cs="Arial"/>
            <w:rPrChange w:id="2347" w:author="eric.giuliani" w:date="2017-08-08T08:5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2348" w:author="eric.giuliani" w:date="2017-08-08T08:57:00Z">
        <w:r w:rsidRPr="0006121D">
          <w:rPr>
            <w:rFonts w:ascii="Arial" w:hAnsi="Arial" w:cs="Arial"/>
            <w:rPrChange w:id="2349" w:author="eric.giuliani" w:date="2017-08-08T08:5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>HYPERLINK "Artefatos%20-%20Especificacao.docx" \l "RN_011"</w:instrText>
        </w:r>
      </w:ins>
      <w:ins w:id="2350" w:author="eric.giuliani" w:date="2017-07-03T15:00:00Z">
        <w:r w:rsidRPr="0006121D">
          <w:rPr>
            <w:rFonts w:ascii="Arial" w:hAnsi="Arial" w:cs="Arial"/>
            <w:rPrChange w:id="2351" w:author="eric.giuliani" w:date="2017-08-08T08:5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234845">
          <w:rPr>
            <w:rStyle w:val="Hyperlink"/>
            <w:rFonts w:ascii="Arial" w:hAnsi="Arial" w:cs="Arial"/>
          </w:rPr>
          <w:t>RN_011</w:t>
        </w:r>
        <w:r w:rsidRPr="0006121D">
          <w:rPr>
            <w:rFonts w:ascii="Arial" w:hAnsi="Arial" w:cs="Arial"/>
            <w:rPrChange w:id="2352" w:author="eric.giuliani" w:date="2017-08-08T08:5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rPrChange w:id="2353" w:author="eric.giuliani" w:date="2017-08-08T08:5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</w:ins>
      <w:r w:rsidRPr="0006121D">
        <w:rPr>
          <w:rFonts w:ascii="Arial" w:hAnsi="Arial" w:cs="Arial"/>
          <w:rPrChange w:id="2354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355" w:author="eric.giuliani" w:date="2017-08-08T08:57:00Z">
        <w:r w:rsidRPr="0006121D">
          <w:rPr>
            <w:rFonts w:ascii="Arial" w:hAnsi="Arial" w:cs="Arial"/>
            <w:rPrChange w:id="2356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"RN_028"</w:instrText>
        </w:r>
      </w:ins>
      <w:del w:id="2357" w:author="eric.giuliani" w:date="2017-07-01T21:38:00Z">
        <w:r w:rsidRPr="0006121D">
          <w:rPr>
            <w:rFonts w:ascii="Arial" w:hAnsi="Arial" w:cs="Arial"/>
            <w:rPrChange w:id="2358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"RN_028"</w:delInstrText>
        </w:r>
      </w:del>
      <w:r w:rsidRPr="0006121D">
        <w:rPr>
          <w:rFonts w:ascii="Arial" w:hAnsi="Arial" w:cs="Arial"/>
          <w:rPrChange w:id="2359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  <w:bCs/>
        </w:rPr>
        <w:t>RN_028</w:t>
      </w:r>
      <w:r w:rsidRPr="0006121D">
        <w:rPr>
          <w:rFonts w:ascii="Arial" w:hAnsi="Arial" w:cs="Arial"/>
          <w:rPrChange w:id="2360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361" w:author="eric.giuliani" w:date="2017-08-08T08:58:00Z">
            <w:rPr>
              <w:color w:val="0000FF" w:themeColor="hyperlink"/>
              <w:u w:val="single"/>
            </w:rPr>
          </w:rPrChange>
        </w:rPr>
        <w:t xml:space="preserve"> </w:t>
      </w:r>
      <w:r w:rsidRPr="0006121D">
        <w:rPr>
          <w:rFonts w:ascii="Arial" w:hAnsi="Arial" w:cs="Arial"/>
          <w:rPrChange w:id="2362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363" w:author="eric.giuliani" w:date="2017-08-08T08:57:00Z">
        <w:r w:rsidRPr="0006121D">
          <w:rPr>
            <w:rFonts w:ascii="Arial" w:hAnsi="Arial" w:cs="Arial"/>
            <w:rPrChange w:id="2364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"RN_021"</w:instrText>
        </w:r>
      </w:ins>
      <w:del w:id="2365" w:author="eric.giuliani" w:date="2017-07-01T21:38:00Z">
        <w:r w:rsidRPr="0006121D">
          <w:rPr>
            <w:rFonts w:ascii="Arial" w:hAnsi="Arial" w:cs="Arial"/>
            <w:rPrChange w:id="2366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"RN_021"</w:delInstrText>
        </w:r>
      </w:del>
      <w:r w:rsidRPr="0006121D">
        <w:rPr>
          <w:rFonts w:ascii="Arial" w:hAnsi="Arial" w:cs="Arial"/>
          <w:rPrChange w:id="2367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  <w:bCs/>
        </w:rPr>
        <w:t>RN_021</w:t>
      </w:r>
      <w:r w:rsidRPr="0006121D">
        <w:rPr>
          <w:rFonts w:ascii="Arial" w:hAnsi="Arial" w:cs="Arial"/>
          <w:rPrChange w:id="2368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369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06121D">
        <w:rPr>
          <w:rFonts w:ascii="Arial" w:hAnsi="Arial" w:cs="Arial"/>
          <w:rPrChange w:id="2370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371" w:author="eric.giuliani" w:date="2017-08-08T08:57:00Z">
        <w:r w:rsidRPr="0006121D">
          <w:rPr>
            <w:rFonts w:ascii="Arial" w:hAnsi="Arial" w:cs="Arial"/>
            <w:rPrChange w:id="2372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"RN_090"</w:instrText>
        </w:r>
      </w:ins>
      <w:del w:id="2373" w:author="eric.giuliani" w:date="2017-07-01T21:38:00Z">
        <w:r w:rsidRPr="0006121D">
          <w:rPr>
            <w:rFonts w:ascii="Arial" w:hAnsi="Arial" w:cs="Arial"/>
            <w:rPrChange w:id="2374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"RN_090"</w:delInstrText>
        </w:r>
      </w:del>
      <w:r w:rsidRPr="0006121D">
        <w:rPr>
          <w:rFonts w:ascii="Arial" w:hAnsi="Arial" w:cs="Arial"/>
          <w:rPrChange w:id="2375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  <w:bCs/>
        </w:rPr>
        <w:t>RN_090</w:t>
      </w:r>
      <w:r w:rsidRPr="0006121D">
        <w:rPr>
          <w:rFonts w:ascii="Arial" w:hAnsi="Arial" w:cs="Arial"/>
          <w:rPrChange w:id="2376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color w:val="000000" w:themeColor="text1"/>
          <w:rPrChange w:id="2377" w:author="eric.giuliani" w:date="2017-08-08T08:5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 [</w:t>
      </w:r>
      <w:r w:rsidRPr="0006121D">
        <w:rPr>
          <w:rFonts w:ascii="Arial" w:hAnsi="Arial" w:cs="Arial"/>
          <w:rPrChange w:id="2378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379" w:author="eric.giuliani" w:date="2017-08-08T08:57:00Z">
        <w:r w:rsidRPr="0006121D">
          <w:rPr>
            <w:rFonts w:ascii="Arial" w:hAnsi="Arial" w:cs="Arial"/>
            <w:rPrChange w:id="2380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"RN_172"</w:instrText>
        </w:r>
      </w:ins>
      <w:del w:id="2381" w:author="eric.giuliani" w:date="2017-07-01T21:38:00Z">
        <w:r w:rsidRPr="0006121D">
          <w:rPr>
            <w:rFonts w:ascii="Arial" w:hAnsi="Arial" w:cs="Arial"/>
            <w:rPrChange w:id="2382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"RN_172"</w:delInstrText>
        </w:r>
      </w:del>
      <w:r w:rsidRPr="0006121D">
        <w:rPr>
          <w:rFonts w:ascii="Arial" w:hAnsi="Arial" w:cs="Arial"/>
          <w:rPrChange w:id="2383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  <w:bCs/>
        </w:rPr>
        <w:t>RN_172</w:t>
      </w:r>
      <w:r w:rsidRPr="0006121D">
        <w:rPr>
          <w:rFonts w:ascii="Arial" w:hAnsi="Arial" w:cs="Arial"/>
          <w:rPrChange w:id="2384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color w:val="000000" w:themeColor="text1"/>
          <w:rPrChange w:id="2385" w:author="eric.giuliani" w:date="2017-08-08T08:5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</w:t>
      </w:r>
      <w:r w:rsidRPr="0006121D">
        <w:rPr>
          <w:rFonts w:ascii="Arial" w:hAnsi="Arial" w:cs="Arial"/>
          <w:rPrChange w:id="2386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06121D">
        <w:rPr>
          <w:rFonts w:ascii="Arial" w:hAnsi="Arial" w:cs="Arial"/>
          <w:rPrChange w:id="2387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388" w:author="eric.giuliani" w:date="2017-08-08T08:57:00Z">
        <w:r w:rsidRPr="0006121D">
          <w:rPr>
            <w:rFonts w:ascii="Arial" w:hAnsi="Arial" w:cs="Arial"/>
            <w:rPrChange w:id="2389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"RN_030"</w:instrText>
        </w:r>
      </w:ins>
      <w:del w:id="2390" w:author="eric.giuliani" w:date="2017-07-01T21:38:00Z">
        <w:r w:rsidRPr="0006121D">
          <w:rPr>
            <w:rFonts w:ascii="Arial" w:hAnsi="Arial" w:cs="Arial"/>
            <w:rPrChange w:id="2391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"RN_030"</w:delInstrText>
        </w:r>
      </w:del>
      <w:r w:rsidRPr="0006121D">
        <w:rPr>
          <w:rFonts w:ascii="Arial" w:hAnsi="Arial" w:cs="Arial"/>
          <w:rPrChange w:id="2392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RN_030</w:t>
      </w:r>
      <w:r w:rsidRPr="0006121D">
        <w:rPr>
          <w:rFonts w:ascii="Arial" w:hAnsi="Arial" w:cs="Arial"/>
          <w:rPrChange w:id="2393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proofErr w:type="gramStart"/>
      <w:r w:rsidRPr="0006121D">
        <w:rPr>
          <w:rFonts w:ascii="Arial" w:hAnsi="Arial" w:cs="Arial"/>
          <w:rPrChange w:id="2394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proofErr w:type="gramEnd"/>
    </w:p>
    <w:p w:rsidR="001D5ACF" w:rsidRPr="00656097" w:rsidRDefault="0006121D" w:rsidP="001D5ACF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06121D">
        <w:rPr>
          <w:rFonts w:ascii="Arial" w:hAnsi="Arial" w:cs="Arial"/>
          <w:bCs/>
          <w:color w:val="000000" w:themeColor="text1"/>
          <w:rPrChange w:id="2395" w:author="eric.giuliani" w:date="2017-08-08T08:5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O Usuário </w:t>
      </w:r>
      <w:proofErr w:type="spellStart"/>
      <w:r w:rsidRPr="0006121D">
        <w:rPr>
          <w:rFonts w:ascii="Arial" w:hAnsi="Arial" w:cs="Arial"/>
          <w:bCs/>
          <w:color w:val="000000" w:themeColor="text1"/>
          <w:rPrChange w:id="2396" w:author="eric.giuliani" w:date="2017-08-08T08:5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Cash</w:t>
      </w:r>
      <w:proofErr w:type="spellEnd"/>
      <w:r w:rsidRPr="0006121D">
        <w:rPr>
          <w:rFonts w:ascii="Arial" w:hAnsi="Arial" w:cs="Arial"/>
          <w:bCs/>
          <w:color w:val="000000" w:themeColor="text1"/>
          <w:rPrChange w:id="2397" w:author="eric.giuliani" w:date="2017-08-08T08:5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Power preenche as informações e aciona o botão "Salvar"; </w:t>
      </w:r>
      <w:r w:rsidRPr="0006121D">
        <w:rPr>
          <w:rFonts w:ascii="Arial" w:hAnsi="Arial" w:cs="Arial"/>
          <w:rPrChange w:id="2398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[</w:t>
      </w:r>
      <w:r w:rsidRPr="0006121D">
        <w:rPr>
          <w:rFonts w:ascii="Arial" w:hAnsi="Arial" w:cs="Arial"/>
          <w:rPrChange w:id="2399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400" w:author="eric.giuliani" w:date="2017-08-08T08:57:00Z">
        <w:r w:rsidRPr="0006121D">
          <w:rPr>
            <w:rFonts w:ascii="Arial" w:hAnsi="Arial" w:cs="Arial"/>
            <w:rPrChange w:id="2401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"RN_002"</w:instrText>
        </w:r>
      </w:ins>
      <w:del w:id="2402" w:author="eric.giuliani" w:date="2017-07-01T21:38:00Z">
        <w:r w:rsidRPr="0006121D">
          <w:rPr>
            <w:rFonts w:ascii="Arial" w:hAnsi="Arial" w:cs="Arial"/>
            <w:rPrChange w:id="2403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"RN_002"</w:delInstrText>
        </w:r>
      </w:del>
      <w:r w:rsidRPr="0006121D">
        <w:rPr>
          <w:rFonts w:ascii="Arial" w:hAnsi="Arial" w:cs="Arial"/>
          <w:rPrChange w:id="2404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RN_002</w:t>
      </w:r>
      <w:r w:rsidRPr="0006121D">
        <w:rPr>
          <w:rFonts w:ascii="Arial" w:hAnsi="Arial" w:cs="Arial"/>
          <w:rPrChange w:id="2405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406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06121D">
        <w:rPr>
          <w:rFonts w:ascii="Arial" w:hAnsi="Arial" w:cs="Arial"/>
          <w:rPrChange w:id="2407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408" w:author="eric.giuliani" w:date="2017-08-08T08:57:00Z">
        <w:r w:rsidRPr="0006121D">
          <w:rPr>
            <w:rFonts w:ascii="Arial" w:hAnsi="Arial" w:cs="Arial"/>
            <w:rPrChange w:id="2409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"RN_003"</w:instrText>
        </w:r>
      </w:ins>
      <w:del w:id="2410" w:author="eric.giuliani" w:date="2017-07-01T21:38:00Z">
        <w:r w:rsidRPr="0006121D">
          <w:rPr>
            <w:rFonts w:ascii="Arial" w:hAnsi="Arial" w:cs="Arial"/>
            <w:rPrChange w:id="2411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"RN_003"</w:delInstrText>
        </w:r>
      </w:del>
      <w:r w:rsidRPr="0006121D">
        <w:rPr>
          <w:rFonts w:ascii="Arial" w:hAnsi="Arial" w:cs="Arial"/>
          <w:rPrChange w:id="2412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RN_003</w:t>
      </w:r>
      <w:r w:rsidRPr="0006121D">
        <w:rPr>
          <w:rFonts w:ascii="Arial" w:hAnsi="Arial" w:cs="Arial"/>
          <w:rPrChange w:id="2413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414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del w:id="2415" w:author="eric.giuliani" w:date="2017-07-03T14:26:00Z">
        <w:r w:rsidRPr="0006121D">
          <w:rPr>
            <w:rFonts w:ascii="Arial" w:hAnsi="Arial" w:cs="Arial"/>
            <w:rPrChange w:id="2416" w:author="eric.giuliani" w:date="2017-08-08T08:5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 xml:space="preserve"> [</w:delText>
        </w:r>
        <w:r w:rsidRPr="0006121D">
          <w:rPr>
            <w:rPrChange w:id="2417" w:author="eric.giuliani" w:date="2017-08-08T08:58:00Z">
              <w:rPr>
                <w:rStyle w:val="Hyperlink"/>
                <w:rFonts w:ascii="Arial" w:hAnsi="Arial" w:cs="Arial"/>
              </w:rPr>
            </w:rPrChange>
          </w:rPr>
          <w:delText>FA05</w:delText>
        </w:r>
        <w:r w:rsidRPr="0006121D">
          <w:rPr>
            <w:rFonts w:ascii="Arial" w:hAnsi="Arial" w:cs="Arial"/>
            <w:rPrChange w:id="2418" w:author="eric.giuliani" w:date="2017-08-08T08:5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 xml:space="preserve">] </w:delText>
        </w:r>
      </w:del>
      <w:ins w:id="2419" w:author="eric.giuliani" w:date="2017-07-03T14:26:00Z">
        <w:r w:rsidRPr="0006121D">
          <w:rPr>
            <w:rFonts w:ascii="Arial" w:hAnsi="Arial" w:cs="Arial"/>
            <w:rPrChange w:id="2420" w:author="eric.giuliani" w:date="2017-08-08T08:5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</w:ins>
      <w:r w:rsidRPr="0006121D">
        <w:rPr>
          <w:rFonts w:ascii="Arial" w:hAnsi="Arial" w:cs="Arial"/>
          <w:rPrChange w:id="2421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[</w:t>
      </w:r>
      <w:r w:rsidRPr="0006121D">
        <w:rPr>
          <w:rFonts w:ascii="Arial" w:hAnsi="Arial" w:cs="Arial"/>
          <w:rPrChange w:id="2422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r w:rsidRPr="0006121D">
        <w:rPr>
          <w:rFonts w:ascii="Arial" w:hAnsi="Arial" w:cs="Arial"/>
          <w:rPrChange w:id="2423" w:author="eric.giuliani" w:date="2017-08-08T08:58:00Z">
            <w:rPr>
              <w:color w:val="0000FF" w:themeColor="hyperlink"/>
              <w:u w:val="single"/>
            </w:rPr>
          </w:rPrChange>
        </w:rPr>
        <w:instrText>HYPERLINK \l "FA06"</w:instrText>
      </w:r>
      <w:r w:rsidRPr="0006121D">
        <w:rPr>
          <w:rFonts w:ascii="Arial" w:hAnsi="Arial" w:cs="Arial"/>
          <w:rPrChange w:id="2424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FA06</w:t>
      </w:r>
      <w:r w:rsidRPr="0006121D">
        <w:rPr>
          <w:rFonts w:ascii="Arial" w:hAnsi="Arial" w:cs="Arial"/>
          <w:rPrChange w:id="2425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proofErr w:type="gramStart"/>
      <w:r w:rsidRPr="0006121D">
        <w:rPr>
          <w:rFonts w:ascii="Arial" w:hAnsi="Arial" w:cs="Arial"/>
          <w:rPrChange w:id="2426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proofErr w:type="gramEnd"/>
    </w:p>
    <w:p w:rsidR="001D5ACF" w:rsidRPr="00656097" w:rsidRDefault="0006121D" w:rsidP="001D5ACF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06121D">
        <w:rPr>
          <w:rFonts w:ascii="Arial" w:hAnsi="Arial" w:cs="Arial"/>
          <w:bCs/>
          <w:color w:val="000000" w:themeColor="text1"/>
          <w:rPrChange w:id="2427" w:author="eric.giuliani" w:date="2017-08-08T08:5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O Sistema realiza as validações necessárias;</w:t>
      </w:r>
      <w:r w:rsidRPr="0006121D">
        <w:rPr>
          <w:rFonts w:ascii="Arial" w:hAnsi="Arial" w:cs="Arial"/>
          <w:rPrChange w:id="2428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06121D">
        <w:rPr>
          <w:rFonts w:ascii="Arial" w:hAnsi="Arial" w:cs="Arial"/>
          <w:rPrChange w:id="2429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430" w:author="eric.giuliani" w:date="2017-08-08T08:57:00Z">
        <w:r w:rsidRPr="0006121D">
          <w:rPr>
            <w:rFonts w:ascii="Arial" w:hAnsi="Arial" w:cs="Arial"/>
            <w:rPrChange w:id="2431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"RN_001"</w:instrText>
        </w:r>
      </w:ins>
      <w:del w:id="2432" w:author="eric.giuliani" w:date="2017-07-01T21:38:00Z">
        <w:r w:rsidRPr="0006121D">
          <w:rPr>
            <w:rFonts w:ascii="Arial" w:hAnsi="Arial" w:cs="Arial"/>
            <w:rPrChange w:id="2433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"RN_001"</w:delInstrText>
        </w:r>
      </w:del>
      <w:r w:rsidRPr="0006121D">
        <w:rPr>
          <w:rFonts w:ascii="Arial" w:hAnsi="Arial" w:cs="Arial"/>
          <w:rPrChange w:id="2434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RN_001</w:t>
      </w:r>
      <w:r w:rsidRPr="0006121D">
        <w:rPr>
          <w:rFonts w:ascii="Arial" w:hAnsi="Arial" w:cs="Arial"/>
          <w:rPrChange w:id="2435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436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06121D">
        <w:rPr>
          <w:rFonts w:ascii="Arial" w:hAnsi="Arial" w:cs="Arial"/>
          <w:rPrChange w:id="2437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438" w:author="eric.giuliani" w:date="2017-08-08T08:57:00Z">
        <w:r w:rsidRPr="0006121D">
          <w:rPr>
            <w:rFonts w:ascii="Arial" w:hAnsi="Arial" w:cs="Arial"/>
            <w:rPrChange w:id="2439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"RN_017"</w:instrText>
        </w:r>
      </w:ins>
      <w:del w:id="2440" w:author="eric.giuliani" w:date="2017-07-01T21:38:00Z">
        <w:r w:rsidRPr="0006121D">
          <w:rPr>
            <w:rFonts w:ascii="Arial" w:hAnsi="Arial" w:cs="Arial"/>
            <w:rPrChange w:id="2441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"RN_017"</w:delInstrText>
        </w:r>
      </w:del>
      <w:r w:rsidRPr="0006121D">
        <w:rPr>
          <w:rFonts w:ascii="Arial" w:hAnsi="Arial" w:cs="Arial"/>
          <w:rPrChange w:id="2442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RN_017</w:t>
      </w:r>
      <w:r w:rsidRPr="0006121D">
        <w:rPr>
          <w:rFonts w:ascii="Arial" w:hAnsi="Arial" w:cs="Arial"/>
          <w:rPrChange w:id="2443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444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06121D">
        <w:rPr>
          <w:rFonts w:ascii="Arial" w:hAnsi="Arial" w:cs="Arial"/>
          <w:rPrChange w:id="2445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446" w:author="eric.giuliani" w:date="2017-08-08T08:58:00Z">
        <w:r w:rsidRPr="0006121D">
          <w:rPr>
            <w:rFonts w:ascii="Arial" w:hAnsi="Arial" w:cs="Arial"/>
            <w:rPrChange w:id="2447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"RN_018"</w:instrText>
        </w:r>
      </w:ins>
      <w:del w:id="2448" w:author="eric.giuliani" w:date="2017-07-01T21:38:00Z">
        <w:r w:rsidRPr="0006121D">
          <w:rPr>
            <w:rFonts w:ascii="Arial" w:hAnsi="Arial" w:cs="Arial"/>
            <w:rPrChange w:id="2449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"RN_018"</w:delInstrText>
        </w:r>
      </w:del>
      <w:r w:rsidRPr="0006121D">
        <w:rPr>
          <w:rFonts w:ascii="Arial" w:hAnsi="Arial" w:cs="Arial"/>
          <w:rPrChange w:id="2450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RN_018</w:t>
      </w:r>
      <w:r w:rsidRPr="0006121D">
        <w:rPr>
          <w:rFonts w:ascii="Arial" w:hAnsi="Arial" w:cs="Arial"/>
          <w:rPrChange w:id="2451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452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06121D">
        <w:rPr>
          <w:rFonts w:ascii="Arial" w:hAnsi="Arial" w:cs="Arial"/>
          <w:rPrChange w:id="2453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r w:rsidRPr="0006121D">
        <w:rPr>
          <w:rFonts w:ascii="Arial" w:hAnsi="Arial" w:cs="Arial"/>
          <w:rPrChange w:id="2454" w:author="eric.giuliani" w:date="2017-08-08T08:58:00Z">
            <w:rPr>
              <w:color w:val="0000FF" w:themeColor="hyperlink"/>
              <w:u w:val="single"/>
            </w:rPr>
          </w:rPrChange>
        </w:rPr>
        <w:instrText>HYPERLINK \l "FE02"</w:instrText>
      </w:r>
      <w:r w:rsidRPr="0006121D">
        <w:rPr>
          <w:rFonts w:ascii="Arial" w:hAnsi="Arial" w:cs="Arial"/>
          <w:rPrChange w:id="2455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FE02</w:t>
      </w:r>
      <w:r w:rsidRPr="0006121D">
        <w:rPr>
          <w:rFonts w:ascii="Arial" w:hAnsi="Arial" w:cs="Arial"/>
          <w:rPrChange w:id="2456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457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06121D">
        <w:rPr>
          <w:rFonts w:ascii="Arial" w:hAnsi="Arial" w:cs="Arial"/>
          <w:rPrChange w:id="2458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459" w:author="eric.giuliani" w:date="2017-08-08T08:58:00Z">
        <w:r w:rsidRPr="0006121D">
          <w:rPr>
            <w:rFonts w:ascii="Arial" w:hAnsi="Arial" w:cs="Arial"/>
            <w:rPrChange w:id="2460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"RN_109"</w:instrText>
        </w:r>
      </w:ins>
      <w:del w:id="2461" w:author="eric.giuliani" w:date="2017-07-01T21:38:00Z">
        <w:r w:rsidRPr="0006121D">
          <w:rPr>
            <w:rFonts w:ascii="Arial" w:hAnsi="Arial" w:cs="Arial"/>
            <w:rPrChange w:id="2462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"RN_109"</w:delInstrText>
        </w:r>
      </w:del>
      <w:r w:rsidRPr="0006121D">
        <w:rPr>
          <w:rFonts w:ascii="Arial" w:hAnsi="Arial" w:cs="Arial"/>
          <w:rPrChange w:id="2463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RN_109</w:t>
      </w:r>
      <w:r w:rsidRPr="0006121D">
        <w:rPr>
          <w:rFonts w:ascii="Arial" w:hAnsi="Arial" w:cs="Arial"/>
          <w:rPrChange w:id="2464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465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06121D">
        <w:rPr>
          <w:rFonts w:ascii="Arial" w:hAnsi="Arial" w:cs="Arial"/>
          <w:rPrChange w:id="2466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r w:rsidRPr="0006121D">
        <w:rPr>
          <w:rFonts w:ascii="Arial" w:hAnsi="Arial" w:cs="Arial"/>
          <w:rPrChange w:id="2467" w:author="eric.giuliani" w:date="2017-08-08T08:58:00Z">
            <w:rPr>
              <w:color w:val="0000FF" w:themeColor="hyperlink"/>
              <w:u w:val="single"/>
            </w:rPr>
          </w:rPrChange>
        </w:rPr>
        <w:instrText>HYPERLINK \l "FE03"</w:instrText>
      </w:r>
      <w:r w:rsidRPr="0006121D">
        <w:rPr>
          <w:rFonts w:ascii="Arial" w:hAnsi="Arial" w:cs="Arial"/>
          <w:rPrChange w:id="2468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FE03</w:t>
      </w:r>
      <w:r w:rsidRPr="0006121D">
        <w:rPr>
          <w:rFonts w:ascii="Arial" w:hAnsi="Arial" w:cs="Arial"/>
          <w:rPrChange w:id="2469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470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06121D">
        <w:rPr>
          <w:rFonts w:ascii="Arial" w:hAnsi="Arial" w:cs="Arial"/>
          <w:rPrChange w:id="2471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472" w:author="eric.giuliani" w:date="2017-08-08T08:58:00Z">
        <w:r w:rsidRPr="0006121D">
          <w:rPr>
            <w:rFonts w:ascii="Arial" w:hAnsi="Arial" w:cs="Arial"/>
            <w:rPrChange w:id="2473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"RN_100"</w:instrText>
        </w:r>
      </w:ins>
      <w:del w:id="2474" w:author="eric.giuliani" w:date="2017-07-01T21:38:00Z">
        <w:r w:rsidRPr="0006121D">
          <w:rPr>
            <w:rFonts w:ascii="Arial" w:hAnsi="Arial" w:cs="Arial"/>
            <w:rPrChange w:id="2475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"RN_100"</w:delInstrText>
        </w:r>
      </w:del>
      <w:r w:rsidRPr="0006121D">
        <w:rPr>
          <w:rFonts w:ascii="Arial" w:hAnsi="Arial" w:cs="Arial"/>
          <w:rPrChange w:id="2476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RN_100</w:t>
      </w:r>
      <w:r w:rsidRPr="0006121D">
        <w:rPr>
          <w:rFonts w:ascii="Arial" w:hAnsi="Arial" w:cs="Arial"/>
          <w:rPrChange w:id="2477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478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06121D">
        <w:rPr>
          <w:rFonts w:ascii="Arial" w:hAnsi="Arial" w:cs="Arial"/>
          <w:rPrChange w:id="2479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480" w:author="eric.giuliani" w:date="2017-08-08T08:58:00Z">
        <w:r w:rsidRPr="0006121D">
          <w:rPr>
            <w:rFonts w:ascii="Arial" w:hAnsi="Arial" w:cs="Arial"/>
            <w:rPrChange w:id="2481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"RN_089"</w:instrText>
        </w:r>
      </w:ins>
      <w:del w:id="2482" w:author="eric.giuliani" w:date="2017-07-01T21:38:00Z">
        <w:r w:rsidRPr="0006121D">
          <w:rPr>
            <w:rFonts w:ascii="Arial" w:hAnsi="Arial" w:cs="Arial"/>
            <w:rPrChange w:id="2483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"RN_089"</w:delInstrText>
        </w:r>
      </w:del>
      <w:r w:rsidRPr="0006121D">
        <w:rPr>
          <w:rFonts w:ascii="Arial" w:hAnsi="Arial" w:cs="Arial"/>
          <w:rPrChange w:id="2484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RN_089</w:t>
      </w:r>
      <w:r w:rsidRPr="0006121D">
        <w:rPr>
          <w:rFonts w:ascii="Arial" w:hAnsi="Arial" w:cs="Arial"/>
          <w:rPrChange w:id="2485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proofErr w:type="gramStart"/>
      <w:r w:rsidRPr="0006121D">
        <w:rPr>
          <w:rFonts w:ascii="Arial" w:hAnsi="Arial" w:cs="Arial"/>
          <w:rPrChange w:id="2486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proofErr w:type="gramEnd"/>
      <w:r w:rsidRPr="0006121D">
        <w:rPr>
          <w:rFonts w:ascii="Arial" w:hAnsi="Arial" w:cs="Arial"/>
          <w:rPrChange w:id="2487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</w:p>
    <w:p w:rsidR="001D5ACF" w:rsidRPr="00656097" w:rsidRDefault="0006121D" w:rsidP="001D5ACF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06121D">
        <w:rPr>
          <w:rFonts w:ascii="Arial" w:hAnsi="Arial" w:cs="Arial"/>
          <w:rPrChange w:id="2488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O Sistema salva as informações na base de dados e registra o </w:t>
      </w:r>
      <w:proofErr w:type="spellStart"/>
      <w:r w:rsidRPr="0006121D">
        <w:rPr>
          <w:rFonts w:ascii="Arial" w:hAnsi="Arial" w:cs="Arial"/>
          <w:rPrChange w:id="2489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log</w:t>
      </w:r>
      <w:proofErr w:type="spellEnd"/>
      <w:r w:rsidRPr="0006121D">
        <w:rPr>
          <w:rFonts w:ascii="Arial" w:hAnsi="Arial" w:cs="Arial"/>
          <w:rPrChange w:id="2490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de auditoria;</w:t>
      </w:r>
      <w:r w:rsidRPr="0006121D">
        <w:rPr>
          <w:rFonts w:ascii="Arial" w:hAnsi="Arial" w:cs="Arial"/>
          <w:bCs/>
          <w:color w:val="000000" w:themeColor="text1"/>
          <w:rPrChange w:id="2491" w:author="eric.giuliani" w:date="2017-08-08T08:5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[</w:t>
      </w:r>
      <w:r w:rsidRPr="0006121D">
        <w:rPr>
          <w:rFonts w:ascii="Arial" w:hAnsi="Arial" w:cs="Arial"/>
          <w:rPrChange w:id="2492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493" w:author="eric.giuliani" w:date="2017-08-08T08:58:00Z">
        <w:r w:rsidRPr="0006121D">
          <w:rPr>
            <w:rFonts w:ascii="Arial" w:hAnsi="Arial" w:cs="Arial"/>
            <w:rPrChange w:id="2494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"RN_172"</w:instrText>
        </w:r>
      </w:ins>
      <w:del w:id="2495" w:author="eric.giuliani" w:date="2017-07-01T21:38:00Z">
        <w:r w:rsidRPr="0006121D">
          <w:rPr>
            <w:rFonts w:ascii="Arial" w:hAnsi="Arial" w:cs="Arial"/>
            <w:rPrChange w:id="2496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"RN_172"</w:delInstrText>
        </w:r>
      </w:del>
      <w:r w:rsidRPr="0006121D">
        <w:rPr>
          <w:rFonts w:ascii="Arial" w:hAnsi="Arial" w:cs="Arial"/>
          <w:rPrChange w:id="2497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  <w:bCs/>
        </w:rPr>
        <w:t>RN_172</w:t>
      </w:r>
      <w:r w:rsidRPr="0006121D">
        <w:rPr>
          <w:rFonts w:ascii="Arial" w:hAnsi="Arial" w:cs="Arial"/>
          <w:rPrChange w:id="2498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color w:val="000000" w:themeColor="text1"/>
          <w:rPrChange w:id="2499" w:author="eric.giuliani" w:date="2017-08-08T08:5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</w:t>
      </w:r>
      <w:r w:rsidRPr="0006121D">
        <w:rPr>
          <w:rFonts w:ascii="Arial" w:hAnsi="Arial" w:cs="Arial"/>
          <w:rPrChange w:id="2500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501" w:author="eric.giuliani" w:date="2017-08-08T08:58:00Z">
        <w:r w:rsidRPr="0006121D">
          <w:rPr>
            <w:rFonts w:ascii="Arial" w:hAnsi="Arial" w:cs="Arial"/>
            <w:rPrChange w:id="2502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"RN_166"</w:instrText>
        </w:r>
      </w:ins>
      <w:del w:id="2503" w:author="eric.giuliani" w:date="2017-07-01T21:38:00Z">
        <w:r w:rsidRPr="0006121D">
          <w:rPr>
            <w:rFonts w:ascii="Arial" w:hAnsi="Arial" w:cs="Arial"/>
            <w:rPrChange w:id="2504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"RN_166"</w:delInstrText>
        </w:r>
      </w:del>
      <w:r w:rsidRPr="0006121D">
        <w:rPr>
          <w:rFonts w:ascii="Arial" w:hAnsi="Arial" w:cs="Arial"/>
          <w:rPrChange w:id="2505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  <w:bCs/>
        </w:rPr>
        <w:t>RN_166</w:t>
      </w:r>
      <w:r w:rsidRPr="0006121D">
        <w:rPr>
          <w:rFonts w:ascii="Arial" w:hAnsi="Arial" w:cs="Arial"/>
          <w:rPrChange w:id="2506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color w:val="000000" w:themeColor="text1"/>
          <w:rPrChange w:id="2507" w:author="eric.giuliani" w:date="2017-08-08T08:5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</w:t>
      </w:r>
      <w:r w:rsidRPr="0006121D">
        <w:rPr>
          <w:rFonts w:ascii="Arial" w:hAnsi="Arial" w:cs="Arial"/>
          <w:rPrChange w:id="2508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06121D">
        <w:rPr>
          <w:rFonts w:ascii="Arial" w:hAnsi="Arial" w:cs="Arial"/>
          <w:rPrChange w:id="2509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510" w:author="eric.giuliani" w:date="2017-08-08T08:58:00Z">
        <w:r w:rsidRPr="0006121D">
          <w:rPr>
            <w:rFonts w:ascii="Arial" w:hAnsi="Arial" w:cs="Arial"/>
            <w:rPrChange w:id="2511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"RN_030"</w:instrText>
        </w:r>
      </w:ins>
      <w:del w:id="2512" w:author="eric.giuliani" w:date="2017-07-01T21:38:00Z">
        <w:r w:rsidRPr="0006121D">
          <w:rPr>
            <w:rFonts w:ascii="Arial" w:hAnsi="Arial" w:cs="Arial"/>
            <w:rPrChange w:id="2513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"RN_030"</w:delInstrText>
        </w:r>
      </w:del>
      <w:r w:rsidRPr="0006121D">
        <w:rPr>
          <w:rFonts w:ascii="Arial" w:hAnsi="Arial" w:cs="Arial"/>
          <w:rPrChange w:id="2514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RN_030</w:t>
      </w:r>
      <w:r w:rsidRPr="0006121D">
        <w:rPr>
          <w:rFonts w:ascii="Arial" w:hAnsi="Arial" w:cs="Arial"/>
          <w:rPrChange w:id="2515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rPrChange w:id="2516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  <w:r w:rsidRPr="0006121D">
        <w:rPr>
          <w:rFonts w:ascii="Arial" w:hAnsi="Arial" w:cs="Arial"/>
          <w:rPrChange w:id="2517" w:author="eric.giuliani" w:date="2017-08-08T08:58:00Z">
            <w:rPr>
              <w:color w:val="0000FF" w:themeColor="hyperlink"/>
              <w:u w:val="single"/>
            </w:rPr>
          </w:rPrChange>
        </w:rPr>
        <w:fldChar w:fldCharType="begin"/>
      </w:r>
      <w:ins w:id="2518" w:author="eric.giuliani" w:date="2017-08-08T08:58:00Z">
        <w:r w:rsidRPr="0006121D">
          <w:rPr>
            <w:rFonts w:ascii="Arial" w:hAnsi="Arial" w:cs="Arial"/>
            <w:rPrChange w:id="2519" w:author="eric.giuliani" w:date="2017-08-08T08:58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"RN_031"</w:instrText>
        </w:r>
      </w:ins>
      <w:del w:id="2520" w:author="eric.giuliani" w:date="2017-07-01T21:38:00Z">
        <w:r w:rsidRPr="0006121D">
          <w:rPr>
            <w:rFonts w:ascii="Arial" w:hAnsi="Arial" w:cs="Arial"/>
            <w:rPrChange w:id="2521" w:author="eric.giuliani" w:date="2017-08-08T08:5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"RN_031"</w:delInstrText>
        </w:r>
      </w:del>
      <w:r w:rsidRPr="0006121D">
        <w:rPr>
          <w:rFonts w:ascii="Arial" w:hAnsi="Arial" w:cs="Arial"/>
          <w:rPrChange w:id="2522" w:author="eric.giuliani" w:date="2017-08-08T08:58:00Z">
            <w:rPr>
              <w:color w:val="0000FF" w:themeColor="hyperlink"/>
              <w:u w:val="single"/>
            </w:rPr>
          </w:rPrChange>
        </w:rPr>
        <w:fldChar w:fldCharType="separate"/>
      </w:r>
      <w:r w:rsidR="00234845">
        <w:rPr>
          <w:rStyle w:val="Hyperlink"/>
          <w:rFonts w:ascii="Arial" w:hAnsi="Arial" w:cs="Arial"/>
        </w:rPr>
        <w:t>RN_031</w:t>
      </w:r>
      <w:r w:rsidRPr="0006121D">
        <w:rPr>
          <w:rFonts w:ascii="Arial" w:hAnsi="Arial" w:cs="Arial"/>
          <w:rPrChange w:id="2523" w:author="eric.giuliani" w:date="2017-08-08T08:58:00Z">
            <w:rPr>
              <w:color w:val="0000FF" w:themeColor="hyperlink"/>
              <w:u w:val="single"/>
            </w:rPr>
          </w:rPrChange>
        </w:rPr>
        <w:fldChar w:fldCharType="end"/>
      </w:r>
      <w:proofErr w:type="gramStart"/>
      <w:r w:rsidRPr="0006121D">
        <w:rPr>
          <w:rFonts w:ascii="Arial" w:hAnsi="Arial" w:cs="Arial"/>
          <w:rPrChange w:id="2524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proofErr w:type="gramEnd"/>
    </w:p>
    <w:p w:rsidR="002D2877" w:rsidRPr="00656097" w:rsidRDefault="0006121D" w:rsidP="002D2877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del w:id="2525" w:author="eric.giuliani" w:date="2017-08-28T13:54:00Z">
        <w:r w:rsidRPr="0006121D">
          <w:rPr>
            <w:rFonts w:ascii="Arial" w:hAnsi="Arial" w:cs="Arial"/>
            <w:rPrChange w:id="2526" w:author="eric.giuliani" w:date="2017-08-08T08:5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O fluxo é finalizado</w:delText>
        </w:r>
      </w:del>
      <w:ins w:id="2527" w:author="eric.giuliani" w:date="2017-08-28T13:54:00Z">
        <w:r w:rsidR="00EF304B" w:rsidRPr="00EF304B">
          <w:rPr>
            <w:rFonts w:ascii="Arial" w:hAnsi="Arial" w:cs="Arial"/>
          </w:rPr>
          <w:t xml:space="preserve"> </w:t>
        </w:r>
        <w:r w:rsidR="00EF304B" w:rsidRPr="00C14D37">
          <w:rPr>
            <w:rFonts w:ascii="Arial" w:hAnsi="Arial" w:cs="Arial"/>
          </w:rPr>
          <w:t xml:space="preserve">O Sistema redireciona o caso de uso para o </w:t>
        </w:r>
        <w:r>
          <w:fldChar w:fldCharType="begin"/>
        </w:r>
        <w:r w:rsidR="00EF304B">
          <w:instrText>HYPERLINK \l "FB"</w:instrText>
        </w:r>
        <w:r>
          <w:fldChar w:fldCharType="separate"/>
        </w:r>
        <w:r w:rsidR="00EF304B" w:rsidRPr="00C14D37">
          <w:rPr>
            <w:rStyle w:val="Hyperlink"/>
            <w:rFonts w:ascii="Arial" w:hAnsi="Arial" w:cs="Arial"/>
          </w:rPr>
          <w:t>FB</w:t>
        </w:r>
        <w:r>
          <w:fldChar w:fldCharType="end"/>
        </w:r>
        <w:r w:rsidR="00EF304B" w:rsidRPr="00C14D37">
          <w:rPr>
            <w:rFonts w:ascii="Arial" w:hAnsi="Arial" w:cs="Arial"/>
          </w:rPr>
          <w:t xml:space="preserve"> e apresenta a mensagem de sucesso. [</w:t>
        </w:r>
        <w:r>
          <w:fldChar w:fldCharType="begin"/>
        </w:r>
        <w:r w:rsidR="00EF304B">
          <w:instrText>HYPERLINK "Artefatos%20-%20Especificacao.docx" \l "MS_003"</w:instrText>
        </w:r>
        <w:r>
          <w:fldChar w:fldCharType="separate"/>
        </w:r>
        <w:r w:rsidR="00EF304B" w:rsidRPr="00C14D37">
          <w:rPr>
            <w:rStyle w:val="Hyperlink"/>
            <w:rFonts w:ascii="Arial" w:hAnsi="Arial" w:cs="Arial"/>
          </w:rPr>
          <w:t>MS_003</w:t>
        </w:r>
        <w:r>
          <w:fldChar w:fldCharType="end"/>
        </w:r>
        <w:r w:rsidR="00EF304B" w:rsidRPr="00C14D37">
          <w:rPr>
            <w:rFonts w:ascii="Arial" w:hAnsi="Arial" w:cs="Arial"/>
          </w:rPr>
          <w:t>]</w:t>
        </w:r>
      </w:ins>
      <w:r w:rsidRPr="0006121D">
        <w:rPr>
          <w:rFonts w:ascii="Arial" w:hAnsi="Arial" w:cs="Arial"/>
          <w:rPrChange w:id="2528" w:author="eric.giuliani" w:date="2017-08-08T08:58:00Z">
            <w:rPr>
              <w:rFonts w:ascii="Arial" w:hAnsi="Arial" w:cs="Arial"/>
              <w:color w:val="0000FF" w:themeColor="hyperlink"/>
              <w:u w:val="single"/>
            </w:rPr>
          </w:rPrChange>
        </w:rPr>
        <w:t>.</w:t>
      </w:r>
    </w:p>
    <w:p w:rsidR="007F41C6" w:rsidRPr="002519C6" w:rsidRDefault="002D2877" w:rsidP="002D2877">
      <w:pPr>
        <w:pStyle w:val="Corpodetexto"/>
        <w:spacing w:after="0" w:line="360" w:lineRule="auto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 </w:t>
      </w:r>
    </w:p>
    <w:p w:rsidR="007F41C6" w:rsidRPr="002519C6" w:rsidRDefault="007F41C6" w:rsidP="007F41C6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</w:rPr>
      </w:pPr>
      <w:bookmarkStart w:id="2529" w:name="FA02"/>
      <w:bookmarkEnd w:id="2529"/>
      <w:r w:rsidRPr="002519C6">
        <w:rPr>
          <w:rFonts w:ascii="Arial" w:hAnsi="Arial" w:cs="Arial"/>
          <w:b/>
        </w:rPr>
        <w:t>Exportação</w:t>
      </w:r>
      <w:ins w:id="2530" w:author="Eric" w:date="2017-05-25T23:18:00Z">
        <w:r w:rsidR="00170F03">
          <w:rPr>
            <w:rFonts w:ascii="Arial" w:hAnsi="Arial" w:cs="Arial"/>
            <w:b/>
          </w:rPr>
          <w:t xml:space="preserve"> de pesquisa</w:t>
        </w:r>
      </w:ins>
    </w:p>
    <w:p w:rsidR="007F41C6" w:rsidRPr="002519C6" w:rsidRDefault="002D2877" w:rsidP="007F41C6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Este fluxo inicia quando o </w:t>
      </w:r>
      <w:r w:rsidR="00F87B9F" w:rsidRPr="002519C6">
        <w:rPr>
          <w:rFonts w:ascii="Arial" w:hAnsi="Arial" w:cs="Arial"/>
        </w:rPr>
        <w:t xml:space="preserve">Usuário </w:t>
      </w:r>
      <w:proofErr w:type="spellStart"/>
      <w:r w:rsidR="00F87B9F" w:rsidRPr="002519C6">
        <w:rPr>
          <w:rFonts w:ascii="Arial" w:hAnsi="Arial" w:cs="Arial"/>
        </w:rPr>
        <w:t>Cash</w:t>
      </w:r>
      <w:proofErr w:type="spellEnd"/>
      <w:r w:rsidR="00F87B9F" w:rsidRPr="002519C6">
        <w:rPr>
          <w:rFonts w:ascii="Arial" w:hAnsi="Arial" w:cs="Arial"/>
        </w:rPr>
        <w:t xml:space="preserve"> Power</w:t>
      </w:r>
      <w:r w:rsidRPr="002519C6">
        <w:rPr>
          <w:rFonts w:ascii="Arial" w:hAnsi="Arial" w:cs="Arial"/>
        </w:rPr>
        <w:t xml:space="preserve"> aciona o botão "Exportar"</w:t>
      </w:r>
      <w:ins w:id="2531" w:author="Eric" w:date="2017-05-25T23:18:00Z">
        <w:r w:rsidR="002F35CA">
          <w:rPr>
            <w:rFonts w:ascii="Arial" w:hAnsi="Arial" w:cs="Arial"/>
          </w:rPr>
          <w:t xml:space="preserve"> nas telas de pesquisa</w:t>
        </w:r>
      </w:ins>
      <w:r w:rsidRPr="002519C6">
        <w:rPr>
          <w:rFonts w:ascii="Arial" w:hAnsi="Arial" w:cs="Arial"/>
        </w:rPr>
        <w:t>.</w:t>
      </w:r>
    </w:p>
    <w:p w:rsidR="00E85400" w:rsidRDefault="002D2877">
      <w:pPr>
        <w:pStyle w:val="Corpodetexto"/>
        <w:numPr>
          <w:ilvl w:val="0"/>
          <w:numId w:val="41"/>
        </w:numPr>
        <w:spacing w:after="0" w:line="360" w:lineRule="auto"/>
        <w:ind w:left="1276" w:hanging="425"/>
        <w:jc w:val="both"/>
        <w:rPr>
          <w:del w:id="2532" w:author="eric.giuliani" w:date="2017-08-28T16:07:00Z"/>
          <w:rFonts w:ascii="Arial" w:hAnsi="Arial" w:cs="Arial"/>
        </w:rPr>
      </w:pPr>
      <w:bookmarkStart w:id="2533" w:name="FA02_1"/>
      <w:bookmarkEnd w:id="2533"/>
      <w:r w:rsidRPr="002519C6">
        <w:rPr>
          <w:rFonts w:ascii="Arial" w:hAnsi="Arial" w:cs="Arial"/>
        </w:rPr>
        <w:t>O Sistema leva em consideração o último filtro realizado, recupera as informações da base de dados e disponibiliza o arquivo exportado para download; [</w:t>
      </w:r>
      <w:hyperlink w:anchor="TS_04" w:history="1">
        <w:r w:rsidRPr="002519C6">
          <w:rPr>
            <w:rStyle w:val="Hyperlink"/>
            <w:rFonts w:ascii="Arial" w:hAnsi="Arial" w:cs="Arial"/>
          </w:rPr>
          <w:t>TS_</w:t>
        </w:r>
        <w:r w:rsidR="001A6C7B" w:rsidRPr="002519C6">
          <w:rPr>
            <w:rStyle w:val="Hyperlink"/>
            <w:rFonts w:ascii="Arial" w:hAnsi="Arial" w:cs="Arial"/>
          </w:rPr>
          <w:t>04</w:t>
        </w:r>
      </w:hyperlink>
      <w:r w:rsidR="001A6C7B" w:rsidRPr="002519C6">
        <w:rPr>
          <w:rFonts w:ascii="Arial" w:hAnsi="Arial" w:cs="Arial"/>
        </w:rPr>
        <w:t>] [</w:t>
      </w:r>
      <w:r w:rsidR="0006121D">
        <w:fldChar w:fldCharType="begin"/>
      </w:r>
      <w:ins w:id="2534" w:author="eric.giuliani" w:date="2017-08-08T08:58:00Z">
        <w:r w:rsidR="00656097">
          <w:instrText>HYPERLINK "Artefatos%20-%20Especificacao.docx" \l "RN_173"</w:instrText>
        </w:r>
      </w:ins>
      <w:del w:id="2535" w:author="eric.giuliani" w:date="2017-07-01T21:38:00Z">
        <w:r w:rsidR="00B74E9E" w:rsidDel="001F27B0">
          <w:delInstrText>HYPERLINK "Artefatos%20-%20Especificacao.docx" \l "RN_173"</w:delInstrText>
        </w:r>
      </w:del>
      <w:r w:rsidR="0006121D">
        <w:fldChar w:fldCharType="separate"/>
      </w:r>
      <w:r w:rsidR="00CE750C" w:rsidRPr="002519C6">
        <w:rPr>
          <w:rStyle w:val="Hyperlink"/>
          <w:rFonts w:ascii="Arial" w:hAnsi="Arial" w:cs="Arial"/>
        </w:rPr>
        <w:t>RN_173</w:t>
      </w:r>
      <w:r w:rsidR="0006121D">
        <w:fldChar w:fldCharType="end"/>
      </w:r>
      <w:r w:rsidR="001A6C7B" w:rsidRPr="002519C6">
        <w:rPr>
          <w:rFonts w:ascii="Arial" w:hAnsi="Arial" w:cs="Arial"/>
        </w:rPr>
        <w:t xml:space="preserve"> </w:t>
      </w:r>
      <w:r w:rsidR="0006121D">
        <w:fldChar w:fldCharType="begin"/>
      </w:r>
      <w:ins w:id="2536" w:author="eric.giuliani" w:date="2017-08-08T08:58:00Z">
        <w:r w:rsidR="00656097">
          <w:instrText>HYPERLINK "Artefatos%20-%20Especificacao.docx" \l "RN_168"</w:instrText>
        </w:r>
      </w:ins>
      <w:del w:id="2537" w:author="eric.giuliani" w:date="2017-07-01T21:38:00Z">
        <w:r w:rsidR="00B74E9E" w:rsidDel="001F27B0">
          <w:delInstrText>HYPERLINK "Artefatos%20-%20Especificacao.docx" \l "RN_168"</w:delInstrText>
        </w:r>
      </w:del>
      <w:r w:rsidR="0006121D">
        <w:fldChar w:fldCharType="separate"/>
      </w:r>
      <w:r w:rsidR="001A6C7B" w:rsidRPr="002519C6">
        <w:rPr>
          <w:rStyle w:val="Hyperlink"/>
          <w:rFonts w:ascii="Arial" w:hAnsi="Arial" w:cs="Arial"/>
        </w:rPr>
        <w:t>RN_168</w:t>
      </w:r>
      <w:r w:rsidR="0006121D">
        <w:fldChar w:fldCharType="end"/>
      </w:r>
      <w:r w:rsidR="00DD7D1A" w:rsidRPr="002519C6">
        <w:rPr>
          <w:rFonts w:ascii="Arial" w:hAnsi="Arial" w:cs="Arial"/>
        </w:rPr>
        <w:t xml:space="preserve"> </w:t>
      </w:r>
      <w:r w:rsidR="0006121D">
        <w:fldChar w:fldCharType="begin"/>
      </w:r>
      <w:ins w:id="2538" w:author="eric.giuliani" w:date="2017-08-08T08:58:00Z">
        <w:r w:rsidR="00656097">
          <w:instrText>HYPERLINK "Artefatos%20-%20Especificacao.docx" \l "RN_169"</w:instrText>
        </w:r>
      </w:ins>
      <w:del w:id="2539" w:author="eric.giuliani" w:date="2017-07-01T21:38:00Z">
        <w:r w:rsidR="00B74E9E" w:rsidDel="001F27B0">
          <w:delInstrText>HYPERLINK "Artefatos%20-%20Especificacao.docx" \l "RN_169"</w:delInstrText>
        </w:r>
      </w:del>
      <w:r w:rsidR="0006121D">
        <w:fldChar w:fldCharType="separate"/>
      </w:r>
      <w:r w:rsidR="00DD7D1A" w:rsidRPr="002519C6">
        <w:rPr>
          <w:rStyle w:val="Hyperlink"/>
          <w:rFonts w:ascii="Arial" w:hAnsi="Arial" w:cs="Arial"/>
        </w:rPr>
        <w:t>RN_169</w:t>
      </w:r>
      <w:r w:rsidR="0006121D">
        <w:fldChar w:fldCharType="end"/>
      </w:r>
      <w:ins w:id="2540" w:author="eric.giuliani" w:date="2017-08-28T15:51:00Z">
        <w:r w:rsidR="00E27567">
          <w:t xml:space="preserve"> </w:t>
        </w:r>
        <w:r w:rsidR="0006121D">
          <w:rPr>
            <w:rFonts w:ascii="Arial" w:hAnsi="Arial" w:cs="Arial"/>
            <w:bCs/>
            <w:color w:val="000000" w:themeColor="text1"/>
          </w:rPr>
          <w:fldChar w:fldCharType="begin"/>
        </w:r>
        <w:r w:rsidR="00E27567">
          <w:rPr>
            <w:rFonts w:ascii="Arial" w:hAnsi="Arial" w:cs="Arial"/>
            <w:bCs/>
            <w:color w:val="000000" w:themeColor="text1"/>
          </w:rPr>
          <w:instrText>HYPERLINK "C:\\PROJETOS\\TFS\\SEFIN\\COSIP\\DEV\\Sprint 5\\Documentacao\\04_Requisitos\\Casos de Uso\\Artefatos - Especificacao.docx" \l "RN_207"</w:instrText>
        </w:r>
        <w:r w:rsidR="0006121D">
          <w:rPr>
            <w:rFonts w:ascii="Arial" w:hAnsi="Arial" w:cs="Arial"/>
            <w:bCs/>
            <w:color w:val="000000" w:themeColor="text1"/>
          </w:rPr>
          <w:fldChar w:fldCharType="separate"/>
        </w:r>
        <w:r w:rsidR="00E27567" w:rsidRPr="008322D3">
          <w:rPr>
            <w:rStyle w:val="Hyperlink"/>
            <w:rFonts w:ascii="Arial" w:hAnsi="Arial" w:cs="Arial"/>
            <w:bCs/>
          </w:rPr>
          <w:t>RN_207</w:t>
        </w:r>
        <w:r w:rsidR="0006121D">
          <w:rPr>
            <w:rFonts w:ascii="Arial" w:hAnsi="Arial" w:cs="Arial"/>
            <w:bCs/>
            <w:color w:val="000000" w:themeColor="text1"/>
          </w:rPr>
          <w:fldChar w:fldCharType="end"/>
        </w:r>
      </w:ins>
      <w:r w:rsidR="001A6C7B" w:rsidRPr="002519C6">
        <w:rPr>
          <w:rFonts w:ascii="Arial" w:hAnsi="Arial" w:cs="Arial"/>
        </w:rPr>
        <w:t>] [</w:t>
      </w:r>
      <w:r w:rsidR="0006121D">
        <w:fldChar w:fldCharType="begin"/>
      </w:r>
      <w:ins w:id="2541" w:author="eric.giuliani" w:date="2017-08-08T08:58:00Z">
        <w:r w:rsidR="00656097">
          <w:instrText>HYPERLINK "Artefatos%20-%20Especificacao.docx" \l "RN_030"</w:instrText>
        </w:r>
      </w:ins>
      <w:del w:id="2542" w:author="eric.giuliani" w:date="2017-07-01T21:38:00Z">
        <w:r w:rsidR="00B74E9E" w:rsidDel="001F27B0">
          <w:delInstrText>HYPERLINK "Artefatos%20-%20Especificacao.docx" \l "RN_030"</w:delInstrText>
        </w:r>
      </w:del>
      <w:r w:rsidR="0006121D">
        <w:fldChar w:fldCharType="separate"/>
      </w:r>
      <w:r w:rsidR="001A6C7B" w:rsidRPr="002519C6">
        <w:rPr>
          <w:rStyle w:val="Hyperlink"/>
          <w:rFonts w:ascii="Arial" w:hAnsi="Arial" w:cs="Arial"/>
        </w:rPr>
        <w:t>RN_030</w:t>
      </w:r>
      <w:r w:rsidR="0006121D">
        <w:fldChar w:fldCharType="end"/>
      </w:r>
      <w:r w:rsidR="001A6C7B" w:rsidRPr="002519C6">
        <w:rPr>
          <w:rFonts w:ascii="Arial" w:hAnsi="Arial" w:cs="Arial"/>
        </w:rPr>
        <w:t>]</w:t>
      </w:r>
      <w:ins w:id="2543" w:author="Eric" w:date="2017-05-25T23:19:00Z">
        <w:r w:rsidR="00734913">
          <w:rPr>
            <w:rFonts w:ascii="Arial" w:hAnsi="Arial" w:cs="Arial"/>
          </w:rPr>
          <w:t xml:space="preserve"> [</w:t>
        </w:r>
        <w:r w:rsidR="0006121D">
          <w:rPr>
            <w:rFonts w:ascii="Arial" w:hAnsi="Arial" w:cs="Arial"/>
          </w:rPr>
          <w:fldChar w:fldCharType="begin"/>
        </w:r>
      </w:ins>
      <w:ins w:id="2544" w:author="eric.giuliani" w:date="2017-08-08T08:59:00Z">
        <w:r w:rsidR="00656097">
          <w:rPr>
            <w:rFonts w:ascii="Arial" w:hAnsi="Arial" w:cs="Arial"/>
          </w:rPr>
          <w:instrText>HYPERLINK "Artefatos%20-%20Especificacao.docx" \l "RN_190"</w:instrText>
        </w:r>
      </w:ins>
      <w:ins w:id="2545" w:author="Eric" w:date="2017-05-25T23:19:00Z">
        <w:del w:id="2546" w:author="eric.giuliani" w:date="2017-07-01T21:38:00Z">
          <w:r w:rsidR="00734913" w:rsidDel="001F27B0">
            <w:rPr>
              <w:rFonts w:ascii="Arial" w:hAnsi="Arial" w:cs="Arial"/>
            </w:rPr>
            <w:delInstrText xml:space="preserve"> HYPERLINK "Artefatos%20-%20Especificacao.docx" \l "RN_190" </w:delInstrText>
          </w:r>
        </w:del>
        <w:r w:rsidR="0006121D">
          <w:rPr>
            <w:rFonts w:ascii="Arial" w:hAnsi="Arial" w:cs="Arial"/>
          </w:rPr>
          <w:fldChar w:fldCharType="separate"/>
        </w:r>
        <w:r w:rsidR="00734913" w:rsidRPr="00734913">
          <w:rPr>
            <w:rStyle w:val="Hyperlink"/>
            <w:rFonts w:ascii="Arial" w:hAnsi="Arial" w:cs="Arial"/>
          </w:rPr>
          <w:t>RN_190</w:t>
        </w:r>
        <w:r w:rsidR="0006121D">
          <w:rPr>
            <w:rFonts w:ascii="Arial" w:hAnsi="Arial" w:cs="Arial"/>
          </w:rPr>
          <w:fldChar w:fldCharType="end"/>
        </w:r>
        <w:r w:rsidR="00734913">
          <w:rPr>
            <w:rFonts w:ascii="Arial" w:hAnsi="Arial" w:cs="Arial"/>
          </w:rPr>
          <w:t>]</w:t>
        </w:r>
      </w:ins>
      <w:proofErr w:type="gramStart"/>
    </w:p>
    <w:p w:rsidR="00E85400" w:rsidRDefault="001A6C7B">
      <w:pPr>
        <w:pStyle w:val="Corpodetexto"/>
        <w:numPr>
          <w:ilvl w:val="0"/>
          <w:numId w:val="41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del w:id="2547" w:author="eric.giuliani" w:date="2017-08-28T16:07:00Z">
        <w:r w:rsidRPr="002519C6" w:rsidDel="00161B0C">
          <w:rPr>
            <w:rFonts w:ascii="Arial" w:hAnsi="Arial" w:cs="Arial"/>
          </w:rPr>
          <w:delText>O Sistema registra log de auditoria. [</w:delText>
        </w:r>
        <w:r w:rsidR="0006121D" w:rsidDel="00161B0C">
          <w:fldChar w:fldCharType="begin"/>
        </w:r>
      </w:del>
      <w:del w:id="2548" w:author="eric.giuliani" w:date="2017-07-01T21:38:00Z">
        <w:r w:rsidR="00B74E9E" w:rsidDel="001F27B0">
          <w:delInstrText>HYPERLINK "Artefatos%20-%20Especificacao.docx" \l "RN_031"</w:delInstrText>
        </w:r>
      </w:del>
      <w:del w:id="2549" w:author="eric.giuliani" w:date="2017-08-28T16:07:00Z">
        <w:r w:rsidR="0006121D" w:rsidDel="00161B0C">
          <w:fldChar w:fldCharType="separate"/>
        </w:r>
        <w:r w:rsidRPr="002519C6" w:rsidDel="00161B0C">
          <w:rPr>
            <w:rStyle w:val="Hyperlink"/>
            <w:rFonts w:ascii="Arial" w:hAnsi="Arial" w:cs="Arial"/>
          </w:rPr>
          <w:delText>RN_031</w:delText>
        </w:r>
        <w:r w:rsidR="0006121D" w:rsidDel="00161B0C">
          <w:fldChar w:fldCharType="end"/>
        </w:r>
        <w:r w:rsidRPr="002519C6" w:rsidDel="00161B0C">
          <w:rPr>
            <w:rFonts w:ascii="Arial" w:hAnsi="Arial" w:cs="Arial"/>
          </w:rPr>
          <w:delText>]</w:delText>
        </w:r>
      </w:del>
      <w:proofErr w:type="gramEnd"/>
    </w:p>
    <w:p w:rsidR="007F41C6" w:rsidRPr="002519C6" w:rsidRDefault="00DD7D1A" w:rsidP="007F41C6">
      <w:pPr>
        <w:pStyle w:val="Corpodetexto"/>
        <w:numPr>
          <w:ilvl w:val="0"/>
          <w:numId w:val="41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fluxo é finalizado.</w:t>
      </w:r>
    </w:p>
    <w:p w:rsidR="00DD7D1A" w:rsidRPr="002519C6" w:rsidRDefault="00DD7D1A" w:rsidP="007F41C6">
      <w:pPr>
        <w:pStyle w:val="Corpodetexto"/>
        <w:spacing w:after="0" w:line="360" w:lineRule="auto"/>
        <w:jc w:val="both"/>
        <w:rPr>
          <w:rFonts w:ascii="Arial" w:hAnsi="Arial" w:cs="Arial"/>
        </w:rPr>
      </w:pPr>
    </w:p>
    <w:p w:rsidR="007F41C6" w:rsidRPr="002519C6" w:rsidRDefault="007F41C6" w:rsidP="007F41C6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</w:rPr>
      </w:pPr>
      <w:bookmarkStart w:id="2550" w:name="FA03"/>
      <w:bookmarkEnd w:id="2550"/>
      <w:r w:rsidRPr="002519C6">
        <w:rPr>
          <w:rFonts w:ascii="Arial" w:hAnsi="Arial" w:cs="Arial"/>
          <w:b/>
        </w:rPr>
        <w:t>Detalhamento</w:t>
      </w:r>
    </w:p>
    <w:p w:rsidR="007F41C6" w:rsidRPr="00C333C3" w:rsidRDefault="001A6C7B" w:rsidP="007F41C6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Este fluxo </w:t>
      </w:r>
      <w:r w:rsidR="0006121D" w:rsidRPr="0006121D">
        <w:rPr>
          <w:rFonts w:ascii="Arial" w:hAnsi="Arial" w:cs="Arial"/>
          <w:rPrChange w:id="2551" w:author="eric.giuliani" w:date="2017-07-03T14:28:00Z">
            <w:rPr>
              <w:rFonts w:ascii="Arial" w:hAnsi="Arial" w:cs="Arial"/>
              <w:color w:val="0000FF" w:themeColor="hyperlink"/>
              <w:u w:val="single"/>
            </w:rPr>
          </w:rPrChange>
        </w:rPr>
        <w:t>inicia quando o Usuário Cash Power aciona o ícone "Detalhar".</w:t>
      </w:r>
    </w:p>
    <w:p w:rsidR="001A6C7B" w:rsidRPr="00C333C3" w:rsidRDefault="0006121D" w:rsidP="001A6C7B">
      <w:pPr>
        <w:pStyle w:val="Corpodetexto"/>
        <w:numPr>
          <w:ilvl w:val="0"/>
          <w:numId w:val="43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06121D">
        <w:rPr>
          <w:rFonts w:ascii="Arial" w:hAnsi="Arial" w:cs="Arial"/>
          <w:rPrChange w:id="2552" w:author="eric.giuliani" w:date="2017-07-03T14:28:00Z">
            <w:rPr>
              <w:rFonts w:ascii="Arial" w:hAnsi="Arial" w:cs="Arial"/>
              <w:color w:val="0000FF" w:themeColor="hyperlink"/>
              <w:u w:val="single"/>
            </w:rPr>
          </w:rPrChange>
        </w:rPr>
        <w:t>O Sistema recupera as informações da base de dados e apresenta a tela sobreposta; [</w:t>
      </w:r>
      <w:r w:rsidRPr="0006121D">
        <w:rPr>
          <w:rFonts w:ascii="Arial" w:hAnsi="Arial" w:cs="Arial"/>
          <w:rPrChange w:id="2553" w:author="eric.giuliani" w:date="2017-07-03T14:28:00Z">
            <w:rPr>
              <w:color w:val="0000FF" w:themeColor="hyperlink"/>
              <w:u w:val="single"/>
            </w:rPr>
          </w:rPrChange>
        </w:rPr>
        <w:fldChar w:fldCharType="begin"/>
      </w:r>
      <w:r w:rsidRPr="0006121D">
        <w:rPr>
          <w:rFonts w:ascii="Arial" w:hAnsi="Arial" w:cs="Arial"/>
          <w:rPrChange w:id="2554" w:author="eric.giuliani" w:date="2017-07-03T14:28:00Z">
            <w:rPr>
              <w:color w:val="0000FF" w:themeColor="hyperlink"/>
              <w:u w:val="single"/>
            </w:rPr>
          </w:rPrChange>
        </w:rPr>
        <w:instrText>HYPERLINK \l "TS_03"</w:instrText>
      </w:r>
      <w:r w:rsidRPr="0006121D">
        <w:rPr>
          <w:rFonts w:ascii="Arial" w:hAnsi="Arial" w:cs="Arial"/>
          <w:rPrChange w:id="2555" w:author="eric.giuliani" w:date="2017-07-03T14:28:00Z">
            <w:rPr>
              <w:color w:val="0000FF" w:themeColor="hyperlink"/>
              <w:u w:val="single"/>
            </w:rPr>
          </w:rPrChange>
        </w:rPr>
        <w:fldChar w:fldCharType="separate"/>
      </w:r>
      <w:r w:rsidR="00CD2FBA">
        <w:rPr>
          <w:rStyle w:val="Hyperlink"/>
          <w:rFonts w:ascii="Arial" w:hAnsi="Arial" w:cs="Arial"/>
        </w:rPr>
        <w:t>TS_03</w:t>
      </w:r>
      <w:r w:rsidRPr="0006121D">
        <w:rPr>
          <w:rFonts w:ascii="Arial" w:hAnsi="Arial" w:cs="Arial"/>
          <w:rPrChange w:id="2556" w:author="eric.giuliani" w:date="2017-07-03T14:28:00Z">
            <w:rPr>
              <w:color w:val="0000FF" w:themeColor="hyperlink"/>
              <w:u w:val="single"/>
            </w:rPr>
          </w:rPrChange>
        </w:rPr>
        <w:fldChar w:fldCharType="end"/>
      </w:r>
      <w:ins w:id="2557" w:author="eric.giuliani" w:date="2017-07-03T14:28:00Z">
        <w:r w:rsidRPr="0006121D">
          <w:rPr>
            <w:rFonts w:ascii="Arial" w:hAnsi="Arial" w:cs="Arial"/>
            <w:rPrChange w:id="2558" w:author="eric.giuliani" w:date="2017-07-03T14:28:00Z">
              <w:rPr>
                <w:color w:val="0000FF" w:themeColor="hyperlink"/>
                <w:u w:val="single"/>
              </w:rPr>
            </w:rPrChange>
          </w:rPr>
          <w:t xml:space="preserve"> </w:t>
        </w:r>
      </w:ins>
      <w:ins w:id="2559" w:author="eric.giuliani" w:date="2017-07-03T15:01:00Z">
        <w:r w:rsidRPr="008B4BE4">
          <w:rPr>
            <w:rFonts w:ascii="Arial" w:hAnsi="Arial" w:cs="Arial"/>
          </w:rPr>
          <w:fldChar w:fldCharType="begin"/>
        </w:r>
      </w:ins>
      <w:ins w:id="2560" w:author="eric.giuliani" w:date="2017-08-08T08:59:00Z">
        <w:r w:rsidR="00656097">
          <w:rPr>
            <w:rFonts w:ascii="Arial" w:hAnsi="Arial" w:cs="Arial"/>
          </w:rPr>
          <w:instrText>HYPERLINK "Artefatos%20-%20Especificacao.docx" \l "RN_011"</w:instrText>
        </w:r>
      </w:ins>
      <w:ins w:id="2561" w:author="eric.giuliani" w:date="2017-07-03T15:01:00Z">
        <w:r w:rsidRPr="008B4BE4">
          <w:rPr>
            <w:rFonts w:ascii="Arial" w:hAnsi="Arial" w:cs="Arial"/>
          </w:rPr>
          <w:fldChar w:fldCharType="separate"/>
        </w:r>
        <w:r w:rsidR="006A5205" w:rsidRPr="008B4BE4">
          <w:rPr>
            <w:rStyle w:val="Hyperlink"/>
            <w:rFonts w:ascii="Arial" w:hAnsi="Arial" w:cs="Arial"/>
          </w:rPr>
          <w:t>RN_011</w:t>
        </w:r>
        <w:r w:rsidRPr="008B4BE4">
          <w:rPr>
            <w:rFonts w:ascii="Arial" w:hAnsi="Arial" w:cs="Arial"/>
          </w:rPr>
          <w:fldChar w:fldCharType="end"/>
        </w:r>
        <w:r w:rsidR="006A5205">
          <w:rPr>
            <w:rFonts w:ascii="Arial" w:hAnsi="Arial" w:cs="Arial"/>
          </w:rPr>
          <w:t xml:space="preserve"> </w:t>
        </w:r>
      </w:ins>
      <w:ins w:id="2562" w:author="eric.giuliani" w:date="2017-07-03T14:28:00Z">
        <w:r w:rsidRPr="0006121D">
          <w:rPr>
            <w:rFonts w:ascii="Arial" w:hAnsi="Arial" w:cs="Arial"/>
            <w:rPrChange w:id="2563" w:author="eric.giuliani" w:date="2017-07-03T14:28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2564" w:author="eric.giuliani" w:date="2017-08-08T08:59:00Z">
        <w:r w:rsidR="00656097">
          <w:rPr>
            <w:rFonts w:ascii="Arial" w:hAnsi="Arial" w:cs="Arial"/>
          </w:rPr>
          <w:instrText>HYPERLINK "Artefatos%20-%20Especificacao.docx" \l "RN_021"</w:instrText>
        </w:r>
      </w:ins>
      <w:ins w:id="2565" w:author="eric.giuliani" w:date="2017-07-03T14:28:00Z">
        <w:r w:rsidRPr="0006121D">
          <w:rPr>
            <w:rFonts w:ascii="Arial" w:hAnsi="Arial" w:cs="Arial"/>
            <w:rPrChange w:id="2566" w:author="eric.giuliani" w:date="2017-07-03T14:28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Pr="0006121D">
          <w:rPr>
            <w:rStyle w:val="Hyperlink"/>
            <w:rFonts w:ascii="Arial" w:hAnsi="Arial" w:cs="Arial"/>
            <w:rPrChange w:id="2567" w:author="eric.giuliani" w:date="2017-07-03T14:28:00Z">
              <w:rPr>
                <w:rStyle w:val="Hyperlink"/>
              </w:rPr>
            </w:rPrChange>
          </w:rPr>
          <w:t>RN_021</w:t>
        </w:r>
        <w:r w:rsidRPr="0006121D">
          <w:rPr>
            <w:rFonts w:ascii="Arial" w:hAnsi="Arial" w:cs="Arial"/>
            <w:rPrChange w:id="2568" w:author="eric.giuliani" w:date="2017-07-03T14:28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rPrChange w:id="2569" w:author="eric.giuliani" w:date="2017-07-03T14:28:00Z">
              <w:rPr>
                <w:color w:val="0000FF" w:themeColor="hyperlink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rPrChange w:id="2570" w:author="eric.giuliani" w:date="2017-07-03T14:28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571" w:author="eric.giuliani" w:date="2017-07-03T14:28:00Z">
              <w:rPr>
                <w:color w:val="0000FF" w:themeColor="hyperlink"/>
                <w:u w:val="single"/>
              </w:rPr>
            </w:rPrChange>
          </w:rPr>
          <w:instrText xml:space="preserve"> HYPERLINK "Artefatos%20-%20Especificacao.docx" \l "RN_028" </w:instrText>
        </w:r>
        <w:r w:rsidRPr="0006121D">
          <w:rPr>
            <w:rFonts w:ascii="Arial" w:hAnsi="Arial" w:cs="Arial"/>
            <w:rPrChange w:id="2572" w:author="eric.giuliani" w:date="2017-07-03T14:28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Pr="0006121D">
          <w:rPr>
            <w:rStyle w:val="Hyperlink"/>
            <w:rFonts w:ascii="Arial" w:hAnsi="Arial" w:cs="Arial"/>
            <w:rPrChange w:id="2573" w:author="eric.giuliani" w:date="2017-07-03T14:28:00Z">
              <w:rPr>
                <w:rStyle w:val="Hyperlink"/>
              </w:rPr>
            </w:rPrChange>
          </w:rPr>
          <w:t>RN_028</w:t>
        </w:r>
        <w:r w:rsidRPr="0006121D">
          <w:rPr>
            <w:rFonts w:ascii="Arial" w:hAnsi="Arial" w:cs="Arial"/>
            <w:rPrChange w:id="2574" w:author="eric.giuliani" w:date="2017-07-03T14:28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rPrChange w:id="2575" w:author="eric.giuliani" w:date="2017-07-03T14:28:00Z">
              <w:rPr>
                <w:color w:val="0000FF" w:themeColor="hyperlink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rPrChange w:id="2576" w:author="eric.giuliani" w:date="2017-07-03T14:28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577" w:author="eric.giuliani" w:date="2017-07-03T14:28:00Z">
              <w:rPr>
                <w:color w:val="0000FF" w:themeColor="hyperlink"/>
                <w:u w:val="single"/>
              </w:rPr>
            </w:rPrChange>
          </w:rPr>
          <w:instrText xml:space="preserve"> HYPERLINK "Artefatos%20-%20Especificacao.docx" \l "RN_090" </w:instrText>
        </w:r>
        <w:r w:rsidRPr="0006121D">
          <w:rPr>
            <w:rFonts w:ascii="Arial" w:hAnsi="Arial" w:cs="Arial"/>
            <w:rPrChange w:id="2578" w:author="eric.giuliani" w:date="2017-07-03T14:28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Pr="0006121D">
          <w:rPr>
            <w:rStyle w:val="Hyperlink"/>
            <w:rFonts w:ascii="Arial" w:hAnsi="Arial" w:cs="Arial"/>
            <w:rPrChange w:id="2579" w:author="eric.giuliani" w:date="2017-07-03T14:28:00Z">
              <w:rPr>
                <w:rStyle w:val="Hyperlink"/>
              </w:rPr>
            </w:rPrChange>
          </w:rPr>
          <w:t>RN_090</w:t>
        </w:r>
        <w:r w:rsidRPr="0006121D">
          <w:rPr>
            <w:rFonts w:ascii="Arial" w:hAnsi="Arial" w:cs="Arial"/>
            <w:rPrChange w:id="2580" w:author="eric.giuliani" w:date="2017-07-03T14:28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rPrChange w:id="2581" w:author="eric.giuliani" w:date="2017-07-03T14:28:00Z">
              <w:rPr>
                <w:color w:val="0000FF" w:themeColor="hyperlink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rPrChange w:id="2582" w:author="eric.giuliani" w:date="2017-07-03T14:2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2583" w:author="eric.giuliani" w:date="2017-08-08T08:59:00Z">
        <w:r w:rsidR="00656097">
          <w:rPr>
            <w:rFonts w:ascii="Arial" w:hAnsi="Arial" w:cs="Arial"/>
          </w:rPr>
          <w:instrText>HYPERLINK "Artefatos%20-%20Especificacao.docx" \l "RN_186"</w:instrText>
        </w:r>
      </w:ins>
      <w:ins w:id="2584" w:author="eric.giuliani" w:date="2017-07-03T14:28:00Z">
        <w:r w:rsidRPr="0006121D">
          <w:rPr>
            <w:rFonts w:ascii="Arial" w:hAnsi="Arial" w:cs="Arial"/>
            <w:rPrChange w:id="2585" w:author="eric.giuliani" w:date="2017-07-03T14:2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CD2FBA">
          <w:rPr>
            <w:rStyle w:val="Hyperlink"/>
            <w:rFonts w:ascii="Arial" w:hAnsi="Arial" w:cs="Arial"/>
          </w:rPr>
          <w:t>RN_186</w:t>
        </w:r>
        <w:r w:rsidRPr="0006121D">
          <w:rPr>
            <w:rFonts w:ascii="Arial" w:hAnsi="Arial" w:cs="Arial"/>
            <w:rPrChange w:id="2586" w:author="eric.giuliani" w:date="2017-07-03T14:28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r w:rsidRPr="0006121D">
        <w:rPr>
          <w:rFonts w:ascii="Arial" w:hAnsi="Arial" w:cs="Arial"/>
          <w:rPrChange w:id="2587" w:author="eric.giuliani" w:date="2017-07-03T14:28:00Z">
            <w:rPr>
              <w:rFonts w:ascii="Arial" w:hAnsi="Arial" w:cs="Arial"/>
              <w:color w:val="0000FF" w:themeColor="hyperlink"/>
              <w:u w:val="single"/>
            </w:rPr>
          </w:rPrChange>
        </w:rPr>
        <w:t>] [</w:t>
      </w:r>
      <w:r w:rsidRPr="0006121D">
        <w:rPr>
          <w:rFonts w:ascii="Arial" w:hAnsi="Arial" w:cs="Arial"/>
          <w:rPrChange w:id="2588" w:author="eric.giuliani" w:date="2017-07-03T14:28:00Z">
            <w:rPr>
              <w:color w:val="0000FF" w:themeColor="hyperlink"/>
              <w:u w:val="single"/>
            </w:rPr>
          </w:rPrChange>
        </w:rPr>
        <w:fldChar w:fldCharType="begin"/>
      </w:r>
      <w:ins w:id="2589" w:author="eric.giuliani" w:date="2017-08-08T08:59:00Z">
        <w:r w:rsidR="00656097">
          <w:rPr>
            <w:rFonts w:ascii="Arial" w:hAnsi="Arial" w:cs="Arial"/>
          </w:rPr>
          <w:instrText>HYPERLINK "Artefatos%20-%20Especificacao.docx" \l "RN_172"</w:instrText>
        </w:r>
      </w:ins>
      <w:del w:id="2590" w:author="eric.giuliani" w:date="2017-07-01T21:38:00Z">
        <w:r w:rsidRPr="0006121D">
          <w:rPr>
            <w:rFonts w:ascii="Arial" w:hAnsi="Arial" w:cs="Arial"/>
            <w:rPrChange w:id="2591" w:author="eric.giuliani" w:date="2017-07-03T14:2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"RN_172"</w:delInstrText>
        </w:r>
      </w:del>
      <w:r w:rsidRPr="0006121D">
        <w:rPr>
          <w:rFonts w:ascii="Arial" w:hAnsi="Arial" w:cs="Arial"/>
          <w:rPrChange w:id="2592" w:author="eric.giuliani" w:date="2017-07-03T14:28:00Z">
            <w:rPr>
              <w:color w:val="0000FF" w:themeColor="hyperlink"/>
              <w:u w:val="single"/>
            </w:rPr>
          </w:rPrChange>
        </w:rPr>
        <w:fldChar w:fldCharType="separate"/>
      </w:r>
      <w:r w:rsidR="00CD2FBA">
        <w:rPr>
          <w:rStyle w:val="Hyperlink"/>
          <w:rFonts w:ascii="Arial" w:hAnsi="Arial" w:cs="Arial"/>
          <w:bCs/>
        </w:rPr>
        <w:t>RN_172</w:t>
      </w:r>
      <w:r w:rsidRPr="0006121D">
        <w:rPr>
          <w:rFonts w:ascii="Arial" w:hAnsi="Arial" w:cs="Arial"/>
          <w:rPrChange w:id="2593" w:author="eric.giuliani" w:date="2017-07-03T14:2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color w:val="000000" w:themeColor="text1"/>
          <w:rPrChange w:id="2594" w:author="eric.giuliani" w:date="2017-07-03T14:2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 </w:t>
      </w:r>
      <w:r w:rsidRPr="0006121D">
        <w:rPr>
          <w:rFonts w:ascii="Arial" w:hAnsi="Arial" w:cs="Arial"/>
          <w:rPrChange w:id="2595" w:author="eric.giuliani" w:date="2017-07-03T14:28:00Z">
            <w:rPr>
              <w:color w:val="0000FF" w:themeColor="hyperlink"/>
              <w:u w:val="single"/>
            </w:rPr>
          </w:rPrChange>
        </w:rPr>
        <w:fldChar w:fldCharType="begin"/>
      </w:r>
      <w:ins w:id="2596" w:author="eric.giuliani" w:date="2017-08-08T08:59:00Z">
        <w:r w:rsidR="00656097">
          <w:rPr>
            <w:rFonts w:ascii="Arial" w:hAnsi="Arial" w:cs="Arial"/>
          </w:rPr>
          <w:instrText>HYPERLINK "Artefatos%20-%20Especificacao.docx" \l "RN_166"</w:instrText>
        </w:r>
      </w:ins>
      <w:del w:id="2597" w:author="eric.giuliani" w:date="2017-07-01T21:38:00Z">
        <w:r w:rsidRPr="0006121D">
          <w:rPr>
            <w:rFonts w:ascii="Arial" w:hAnsi="Arial" w:cs="Arial"/>
            <w:rPrChange w:id="2598" w:author="eric.giuliani" w:date="2017-07-03T14:2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"RN_166"</w:delInstrText>
        </w:r>
      </w:del>
      <w:r w:rsidRPr="0006121D">
        <w:rPr>
          <w:rFonts w:ascii="Arial" w:hAnsi="Arial" w:cs="Arial"/>
          <w:rPrChange w:id="2599" w:author="eric.giuliani" w:date="2017-07-03T14:28:00Z">
            <w:rPr>
              <w:color w:val="0000FF" w:themeColor="hyperlink"/>
              <w:u w:val="single"/>
            </w:rPr>
          </w:rPrChange>
        </w:rPr>
        <w:fldChar w:fldCharType="separate"/>
      </w:r>
      <w:r w:rsidR="00CD2FBA">
        <w:rPr>
          <w:rStyle w:val="Hyperlink"/>
          <w:rFonts w:ascii="Arial" w:hAnsi="Arial" w:cs="Arial"/>
          <w:bCs/>
        </w:rPr>
        <w:t>RN_166</w:t>
      </w:r>
      <w:r w:rsidRPr="0006121D">
        <w:rPr>
          <w:rFonts w:ascii="Arial" w:hAnsi="Arial" w:cs="Arial"/>
          <w:rPrChange w:id="2600" w:author="eric.giuliani" w:date="2017-07-03T14:28:00Z">
            <w:rPr>
              <w:color w:val="0000FF" w:themeColor="hyperlink"/>
              <w:u w:val="single"/>
            </w:rPr>
          </w:rPrChange>
        </w:rPr>
        <w:fldChar w:fldCharType="end"/>
      </w:r>
      <w:r w:rsidRPr="0006121D">
        <w:rPr>
          <w:rFonts w:ascii="Arial" w:hAnsi="Arial" w:cs="Arial"/>
          <w:bCs/>
          <w:color w:val="000000" w:themeColor="text1"/>
          <w:rPrChange w:id="2601" w:author="eric.giuliani" w:date="2017-07-03T14:2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</w:t>
      </w:r>
      <w:r w:rsidRPr="0006121D">
        <w:rPr>
          <w:rFonts w:ascii="Arial" w:hAnsi="Arial" w:cs="Arial"/>
          <w:rPrChange w:id="2602" w:author="eric.giuliani" w:date="2017-07-03T14:2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[</w:t>
      </w:r>
      <w:r w:rsidRPr="0006121D">
        <w:rPr>
          <w:rFonts w:ascii="Arial" w:hAnsi="Arial" w:cs="Arial"/>
          <w:rPrChange w:id="2603" w:author="eric.giuliani" w:date="2017-07-03T14:28:00Z">
            <w:rPr>
              <w:color w:val="0000FF" w:themeColor="hyperlink"/>
              <w:u w:val="single"/>
            </w:rPr>
          </w:rPrChange>
        </w:rPr>
        <w:fldChar w:fldCharType="begin"/>
      </w:r>
      <w:ins w:id="2604" w:author="eric.giuliani" w:date="2017-08-08T08:59:00Z">
        <w:r w:rsidR="00656097">
          <w:rPr>
            <w:rFonts w:ascii="Arial" w:hAnsi="Arial" w:cs="Arial"/>
          </w:rPr>
          <w:instrText>HYPERLINK "Artefatos%20-%20Especificacao.docx" \l "RN_030"</w:instrText>
        </w:r>
      </w:ins>
      <w:del w:id="2605" w:author="eric.giuliani" w:date="2017-07-01T21:38:00Z">
        <w:r w:rsidRPr="0006121D">
          <w:rPr>
            <w:rFonts w:ascii="Arial" w:hAnsi="Arial" w:cs="Arial"/>
            <w:rPrChange w:id="2606" w:author="eric.giuliani" w:date="2017-07-03T14:28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"RN_030"</w:delInstrText>
        </w:r>
      </w:del>
      <w:r w:rsidRPr="0006121D">
        <w:rPr>
          <w:rFonts w:ascii="Arial" w:hAnsi="Arial" w:cs="Arial"/>
          <w:rPrChange w:id="2607" w:author="eric.giuliani" w:date="2017-07-03T14:28:00Z">
            <w:rPr>
              <w:color w:val="0000FF" w:themeColor="hyperlink"/>
              <w:u w:val="single"/>
            </w:rPr>
          </w:rPrChange>
        </w:rPr>
        <w:fldChar w:fldCharType="separate"/>
      </w:r>
      <w:r w:rsidR="00CD2FBA">
        <w:rPr>
          <w:rStyle w:val="Hyperlink"/>
          <w:rFonts w:ascii="Arial" w:hAnsi="Arial" w:cs="Arial"/>
        </w:rPr>
        <w:t>RN_030</w:t>
      </w:r>
      <w:r w:rsidRPr="0006121D">
        <w:rPr>
          <w:rFonts w:ascii="Arial" w:hAnsi="Arial" w:cs="Arial"/>
          <w:rPrChange w:id="2608" w:author="eric.giuliani" w:date="2017-07-03T14:28:00Z">
            <w:rPr>
              <w:color w:val="0000FF" w:themeColor="hyperlink"/>
              <w:u w:val="single"/>
            </w:rPr>
          </w:rPrChange>
        </w:rPr>
        <w:fldChar w:fldCharType="end"/>
      </w:r>
      <w:proofErr w:type="gramStart"/>
      <w:r w:rsidRPr="0006121D">
        <w:rPr>
          <w:rFonts w:ascii="Arial" w:hAnsi="Arial" w:cs="Arial"/>
          <w:rPrChange w:id="2609" w:author="eric.giuliani" w:date="2017-07-03T14:28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proofErr w:type="gramEnd"/>
    </w:p>
    <w:p w:rsidR="001A6C7B" w:rsidRPr="00C333C3" w:rsidRDefault="0006121D" w:rsidP="001A6C7B">
      <w:pPr>
        <w:pStyle w:val="Corpodetexto"/>
        <w:numPr>
          <w:ilvl w:val="0"/>
          <w:numId w:val="43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06121D">
        <w:rPr>
          <w:rFonts w:ascii="Arial" w:hAnsi="Arial" w:cs="Arial"/>
          <w:bCs/>
          <w:color w:val="000000" w:themeColor="text1"/>
          <w:rPrChange w:id="2610" w:author="eric.giuliani" w:date="2017-07-03T14:2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 xml:space="preserve">O </w:t>
      </w:r>
      <w:r w:rsidRPr="0006121D">
        <w:rPr>
          <w:rFonts w:ascii="Arial" w:hAnsi="Arial" w:cs="Arial"/>
          <w:rPrChange w:id="2611" w:author="eric.giuliani" w:date="2017-07-03T14:2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Usuário Cash Power </w:t>
      </w:r>
      <w:r w:rsidRPr="0006121D">
        <w:rPr>
          <w:rFonts w:ascii="Arial" w:hAnsi="Arial" w:cs="Arial"/>
          <w:bCs/>
          <w:color w:val="000000" w:themeColor="text1"/>
          <w:rPrChange w:id="2612" w:author="eric.giuliani" w:date="2017-07-03T14:2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visualiza as informações e aciona o botão "Voltar"; [</w:t>
      </w:r>
      <w:r w:rsidRPr="0006121D">
        <w:rPr>
          <w:rFonts w:ascii="Arial" w:hAnsi="Arial" w:cs="Arial"/>
          <w:rPrChange w:id="2613" w:author="eric.giuliani" w:date="2017-07-03T14:28:00Z">
            <w:rPr>
              <w:color w:val="0000FF" w:themeColor="hyperlink"/>
              <w:u w:val="single"/>
            </w:rPr>
          </w:rPrChange>
        </w:rPr>
        <w:fldChar w:fldCharType="begin"/>
      </w:r>
      <w:r w:rsidRPr="0006121D">
        <w:rPr>
          <w:rFonts w:ascii="Arial" w:hAnsi="Arial" w:cs="Arial"/>
          <w:rPrChange w:id="2614" w:author="eric.giuliani" w:date="2017-07-03T14:28:00Z">
            <w:rPr>
              <w:color w:val="0000FF" w:themeColor="hyperlink"/>
              <w:u w:val="single"/>
            </w:rPr>
          </w:rPrChange>
        </w:rPr>
        <w:instrText>HYPERLINK \l "FA05"</w:instrText>
      </w:r>
      <w:r w:rsidRPr="0006121D">
        <w:rPr>
          <w:rFonts w:ascii="Arial" w:hAnsi="Arial" w:cs="Arial"/>
          <w:rPrChange w:id="2615" w:author="eric.giuliani" w:date="2017-07-03T14:28:00Z">
            <w:rPr>
              <w:color w:val="0000FF" w:themeColor="hyperlink"/>
              <w:u w:val="single"/>
            </w:rPr>
          </w:rPrChange>
        </w:rPr>
        <w:fldChar w:fldCharType="separate"/>
      </w:r>
      <w:r w:rsidR="00CD2FBA">
        <w:rPr>
          <w:rStyle w:val="Hyperlink"/>
          <w:rFonts w:ascii="Arial" w:hAnsi="Arial" w:cs="Arial"/>
          <w:bCs/>
        </w:rPr>
        <w:t>FA05</w:t>
      </w:r>
      <w:r w:rsidRPr="0006121D">
        <w:rPr>
          <w:rFonts w:ascii="Arial" w:hAnsi="Arial" w:cs="Arial"/>
          <w:rPrChange w:id="2616" w:author="eric.giuliani" w:date="2017-07-03T14:28:00Z">
            <w:rPr>
              <w:color w:val="0000FF" w:themeColor="hyperlink"/>
              <w:u w:val="single"/>
            </w:rPr>
          </w:rPrChange>
        </w:rPr>
        <w:fldChar w:fldCharType="end"/>
      </w:r>
      <w:proofErr w:type="gramStart"/>
      <w:r w:rsidRPr="0006121D">
        <w:rPr>
          <w:rFonts w:ascii="Arial" w:hAnsi="Arial" w:cs="Arial"/>
          <w:bCs/>
          <w:color w:val="000000" w:themeColor="text1"/>
          <w:rPrChange w:id="2617" w:author="eric.giuliani" w:date="2017-07-03T14:2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]</w:t>
      </w:r>
      <w:proofErr w:type="gramEnd"/>
    </w:p>
    <w:p w:rsidR="007F41C6" w:rsidRPr="00C333C3" w:rsidRDefault="0006121D" w:rsidP="00DD7D1A">
      <w:pPr>
        <w:pStyle w:val="Corpodetexto"/>
        <w:numPr>
          <w:ilvl w:val="0"/>
          <w:numId w:val="43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06121D">
        <w:rPr>
          <w:rFonts w:ascii="Arial" w:hAnsi="Arial" w:cs="Arial"/>
          <w:bCs/>
          <w:color w:val="000000" w:themeColor="text1"/>
          <w:rPrChange w:id="2618" w:author="eric.giuliani" w:date="2017-07-03T14:28:00Z">
            <w:rPr>
              <w:rFonts w:ascii="Arial" w:hAnsi="Arial" w:cs="Arial"/>
              <w:bCs/>
              <w:color w:val="000000" w:themeColor="text1"/>
              <w:u w:val="single"/>
            </w:rPr>
          </w:rPrChange>
        </w:rPr>
        <w:t>O Sistema redireciona o caso de uso para o passo chamador.</w:t>
      </w:r>
      <w:r w:rsidRPr="0006121D">
        <w:rPr>
          <w:rFonts w:ascii="Arial" w:hAnsi="Arial" w:cs="Arial"/>
          <w:rPrChange w:id="2619" w:author="eric.giuliani" w:date="2017-07-03T14:28:00Z">
            <w:rPr>
              <w:rFonts w:ascii="Arial" w:hAnsi="Arial" w:cs="Arial"/>
              <w:color w:val="0000FF" w:themeColor="hyperlink"/>
              <w:u w:val="single"/>
            </w:rPr>
          </w:rPrChange>
        </w:rPr>
        <w:t xml:space="preserve"> </w:t>
      </w:r>
    </w:p>
    <w:p w:rsidR="00DD7D1A" w:rsidRPr="002519C6" w:rsidRDefault="00DD7D1A" w:rsidP="00DD7D1A">
      <w:pPr>
        <w:pStyle w:val="Corpodetexto"/>
        <w:spacing w:after="0" w:line="360" w:lineRule="auto"/>
        <w:jc w:val="both"/>
        <w:rPr>
          <w:rFonts w:ascii="Arial" w:hAnsi="Arial" w:cs="Arial"/>
        </w:rPr>
      </w:pPr>
    </w:p>
    <w:p w:rsidR="007F41C6" w:rsidRPr="002519C6" w:rsidRDefault="007F41C6" w:rsidP="007F41C6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</w:rPr>
      </w:pPr>
      <w:bookmarkStart w:id="2620" w:name="FA04"/>
      <w:bookmarkEnd w:id="2620"/>
      <w:r w:rsidRPr="002519C6">
        <w:rPr>
          <w:rFonts w:ascii="Arial" w:hAnsi="Arial" w:cs="Arial"/>
          <w:b/>
        </w:rPr>
        <w:t>Alteração</w:t>
      </w:r>
    </w:p>
    <w:p w:rsidR="007F41C6" w:rsidRPr="002519C6" w:rsidRDefault="00392912" w:rsidP="007F41C6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Este fluxo inicia quando o </w:t>
      </w:r>
      <w:r w:rsidR="00F87B9F" w:rsidRPr="002519C6">
        <w:rPr>
          <w:rFonts w:ascii="Arial" w:hAnsi="Arial" w:cs="Arial"/>
        </w:rPr>
        <w:t>Usuário Cash Power</w:t>
      </w:r>
      <w:r w:rsidRPr="002519C6">
        <w:rPr>
          <w:rFonts w:ascii="Arial" w:hAnsi="Arial" w:cs="Arial"/>
        </w:rPr>
        <w:t xml:space="preserve"> aciona o ícone "Editar".</w:t>
      </w:r>
    </w:p>
    <w:p w:rsidR="00000000" w:rsidRDefault="0006121D">
      <w:pPr>
        <w:pStyle w:val="Corpodetexto"/>
        <w:numPr>
          <w:ilvl w:val="0"/>
          <w:numId w:val="64"/>
        </w:numPr>
        <w:spacing w:after="0" w:line="360" w:lineRule="auto"/>
        <w:ind w:left="1276" w:hanging="425"/>
        <w:jc w:val="both"/>
        <w:rPr>
          <w:ins w:id="2621" w:author="eric.giuliani" w:date="2017-07-03T14:29:00Z"/>
          <w:rFonts w:ascii="Arial" w:hAnsi="Arial" w:cs="Arial"/>
          <w:lang w:val="en-US"/>
        </w:rPr>
        <w:pPrChange w:id="2622" w:author="eric.giuliani" w:date="2017-07-03T14:34:00Z">
          <w:pPr>
            <w:pStyle w:val="Corpodetexto"/>
            <w:numPr>
              <w:numId w:val="64"/>
            </w:numPr>
            <w:spacing w:after="0" w:line="360" w:lineRule="auto"/>
            <w:ind w:left="360" w:hanging="360"/>
            <w:jc w:val="both"/>
          </w:pPr>
        </w:pPrChange>
      </w:pPr>
      <w:del w:id="2623" w:author="eric.giuliani" w:date="2017-07-03T14:34:00Z">
        <w:r w:rsidRPr="0006121D">
          <w:rPr>
            <w:rFonts w:ascii="Arial" w:hAnsi="Arial" w:cs="Arial"/>
            <w:rPrChange w:id="2624" w:author="eric.giuliani" w:date="2017-07-03T14:3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lastRenderedPageBreak/>
          <w:delText xml:space="preserve">O Sistema recupera as informações do registro e redireciona o caso de uso para o </w:delText>
        </w:r>
        <w:r w:rsidRPr="0006121D" w:rsidDel="00E73B2B">
          <w:fldChar w:fldCharType="begin"/>
        </w:r>
      </w:del>
      <w:ins w:id="2625" w:author="Eric" w:date="2017-05-21T22:56:00Z">
        <w:del w:id="2626" w:author="eric.giuliani" w:date="2017-07-03T14:34:00Z">
          <w:r w:rsidR="00E34441" w:rsidDel="00E73B2B">
            <w:delInstrText>HYPERLINK  \l "FA02_1"</w:delInstrText>
          </w:r>
        </w:del>
      </w:ins>
      <w:del w:id="2627" w:author="eric.giuliani" w:date="2017-07-03T14:34:00Z">
        <w:r w:rsidR="00E335A0" w:rsidDel="00E73B2B">
          <w:delInstrText xml:space="preserve"> HYPERLINK \l "FA02_01" </w:delInstrText>
        </w:r>
        <w:r w:rsidRPr="0006121D" w:rsidDel="00E73B2B">
          <w:fldChar w:fldCharType="separate"/>
        </w:r>
        <w:r w:rsidR="00CD2FBA">
          <w:rPr>
            <w:rStyle w:val="Hyperlink"/>
            <w:rFonts w:ascii="Arial" w:hAnsi="Arial" w:cs="Arial"/>
          </w:rPr>
          <w:delText>passo 1 do FA02</w:delText>
        </w:r>
        <w:r w:rsidRPr="00696967" w:rsidDel="00E73B2B">
          <w:rPr>
            <w:rStyle w:val="Hyperlink"/>
            <w:rFonts w:ascii="Arial" w:hAnsi="Arial" w:cs="Arial"/>
          </w:rPr>
          <w:fldChar w:fldCharType="end"/>
        </w:r>
        <w:r w:rsidRPr="0006121D">
          <w:rPr>
            <w:rFonts w:ascii="Arial" w:hAnsi="Arial" w:cs="Arial"/>
            <w:rPrChange w:id="2628" w:author="eric.giuliani" w:date="2017-07-03T14:3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. [</w:delText>
        </w:r>
        <w:r w:rsidDel="00E73B2B">
          <w:fldChar w:fldCharType="begin"/>
        </w:r>
      </w:del>
      <w:del w:id="2629" w:author="eric.giuliani" w:date="2017-07-01T21:38:00Z">
        <w:r w:rsidR="00B74E9E" w:rsidDel="001F27B0">
          <w:delInstrText>HYPERLINK "Artefatos%20-%20Especificacao.docx" \l "RN_030"</w:delInstrText>
        </w:r>
      </w:del>
      <w:del w:id="2630" w:author="eric.giuliani" w:date="2017-07-03T14:34:00Z">
        <w:r w:rsidDel="00E73B2B">
          <w:fldChar w:fldCharType="separate"/>
        </w:r>
        <w:r w:rsidR="00CD2FBA">
          <w:rPr>
            <w:rStyle w:val="Hyperlink"/>
            <w:rFonts w:ascii="Arial" w:hAnsi="Arial" w:cs="Arial"/>
          </w:rPr>
          <w:delText>RN_030</w:delText>
        </w:r>
        <w:r w:rsidDel="00E73B2B">
          <w:fldChar w:fldCharType="end"/>
        </w:r>
        <w:r w:rsidRPr="0006121D">
          <w:rPr>
            <w:rFonts w:ascii="Arial" w:hAnsi="Arial" w:cs="Arial"/>
            <w:rPrChange w:id="2631" w:author="eric.giuliani" w:date="2017-07-03T14:3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]</w:delText>
        </w:r>
      </w:del>
      <w:ins w:id="2632" w:author="eric.giuliani" w:date="2017-07-03T14:29:00Z">
        <w:r w:rsidRPr="0006121D">
          <w:rPr>
            <w:rFonts w:ascii="Arial" w:hAnsi="Arial" w:cs="Arial"/>
            <w:rPrChange w:id="2633" w:author="eric.giuliani" w:date="2017-07-03T14:3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O </w:t>
        </w:r>
        <w:r w:rsidRPr="0006121D">
          <w:rPr>
            <w:rFonts w:ascii="Arial" w:hAnsi="Arial" w:cs="Arial"/>
            <w:bCs/>
            <w:color w:val="000000" w:themeColor="text1"/>
            <w:rPrChange w:id="2634" w:author="eric.giuliani" w:date="2017-07-03T14:35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Sistema</w:t>
        </w:r>
        <w:r w:rsidRPr="0006121D">
          <w:rPr>
            <w:rFonts w:ascii="Arial" w:hAnsi="Arial" w:cs="Arial"/>
            <w:rPrChange w:id="2635" w:author="eric.giuliani" w:date="2017-07-03T14:3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recupera as informações da base de dados e apresenta a tela. </w:t>
        </w:r>
        <w:r w:rsidRPr="0006121D">
          <w:rPr>
            <w:rFonts w:ascii="Arial" w:hAnsi="Arial" w:cs="Arial"/>
            <w:lang w:val="en-US"/>
            <w:rPrChange w:id="2636" w:author="eric.giuliani" w:date="2017-07-03T14:35:00Z">
              <w:rPr>
                <w:rFonts w:ascii="Arial" w:hAnsi="Arial" w:cs="Arial"/>
                <w:color w:val="0000FF" w:themeColor="hyperlink"/>
                <w:u w:val="single"/>
                <w:lang w:val="en-US"/>
              </w:rPr>
            </w:rPrChange>
          </w:rPr>
          <w:t>[</w:t>
        </w:r>
        <w:r w:rsidRPr="0006121D">
          <w:rPr>
            <w:rFonts w:ascii="Arial" w:hAnsi="Arial" w:cs="Arial"/>
            <w:rPrChange w:id="2637" w:author="eric.giuliani" w:date="2017-07-03T14:3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lang w:val="en-US"/>
            <w:rPrChange w:id="2638" w:author="eric.giuliani" w:date="2017-07-03T14:35:00Z">
              <w:rPr>
                <w:rFonts w:ascii="Arial" w:hAnsi="Arial" w:cs="Arial"/>
                <w:color w:val="0000FF" w:themeColor="hyperlink"/>
                <w:u w:val="single"/>
                <w:lang w:val="en-US"/>
              </w:rPr>
            </w:rPrChange>
          </w:rPr>
          <w:instrText xml:space="preserve"> HYPERLINK  \l "TS_08" </w:instrText>
        </w:r>
        <w:r w:rsidRPr="0006121D">
          <w:rPr>
            <w:rFonts w:ascii="Arial" w:hAnsi="Arial" w:cs="Arial"/>
            <w:rPrChange w:id="2639" w:author="eric.giuliani" w:date="2017-07-03T14:3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CD2FBA">
          <w:rPr>
            <w:rStyle w:val="Hyperlink"/>
            <w:rFonts w:ascii="Arial" w:hAnsi="Arial" w:cs="Arial"/>
            <w:lang w:val="en-US"/>
          </w:rPr>
          <w:t>TS_08</w:t>
        </w:r>
        <w:r w:rsidRPr="0006121D">
          <w:rPr>
            <w:rFonts w:ascii="Arial" w:hAnsi="Arial" w:cs="Arial"/>
            <w:rPrChange w:id="2640" w:author="eric.giuliani" w:date="2017-07-03T14:3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lang w:val="en-US"/>
            <w:rPrChange w:id="2641" w:author="eric.giuliani" w:date="2017-07-03T14:35:00Z">
              <w:rPr>
                <w:rFonts w:ascii="Arial" w:hAnsi="Arial" w:cs="Arial"/>
                <w:color w:val="0000FF" w:themeColor="hyperlink"/>
                <w:u w:val="single"/>
                <w:lang w:val="en-US"/>
              </w:rPr>
            </w:rPrChange>
          </w:rPr>
          <w:t xml:space="preserve"> </w:t>
        </w:r>
      </w:ins>
      <w:ins w:id="2642" w:author="eric.giuliani" w:date="2017-07-03T15:01:00Z">
        <w:r w:rsidRPr="008B4BE4">
          <w:rPr>
            <w:rFonts w:ascii="Arial" w:hAnsi="Arial" w:cs="Arial"/>
          </w:rPr>
          <w:fldChar w:fldCharType="begin"/>
        </w:r>
      </w:ins>
      <w:ins w:id="2643" w:author="eric.giuliani" w:date="2017-08-08T09:00:00Z">
        <w:r w:rsidR="00656097">
          <w:rPr>
            <w:rFonts w:ascii="Arial" w:hAnsi="Arial" w:cs="Arial"/>
          </w:rPr>
          <w:instrText>HYPERLINK "Artefatos%20-%20Especificacao.docx" \l "RN_011"</w:instrText>
        </w:r>
      </w:ins>
      <w:ins w:id="2644" w:author="eric.giuliani" w:date="2017-07-03T15:01:00Z">
        <w:r w:rsidRPr="008B4BE4">
          <w:rPr>
            <w:rFonts w:ascii="Arial" w:hAnsi="Arial" w:cs="Arial"/>
          </w:rPr>
          <w:fldChar w:fldCharType="separate"/>
        </w:r>
        <w:r w:rsidR="006A5205" w:rsidRPr="008B4BE4">
          <w:rPr>
            <w:rStyle w:val="Hyperlink"/>
            <w:rFonts w:ascii="Arial" w:hAnsi="Arial" w:cs="Arial"/>
          </w:rPr>
          <w:t>RN_011</w:t>
        </w:r>
        <w:r w:rsidRPr="008B4BE4">
          <w:rPr>
            <w:rFonts w:ascii="Arial" w:hAnsi="Arial" w:cs="Arial"/>
          </w:rPr>
          <w:fldChar w:fldCharType="end"/>
        </w:r>
        <w:r w:rsidR="006A5205">
          <w:rPr>
            <w:rFonts w:ascii="Arial" w:hAnsi="Arial" w:cs="Arial"/>
          </w:rPr>
          <w:t xml:space="preserve"> </w:t>
        </w:r>
      </w:ins>
      <w:ins w:id="2645" w:author="eric.giuliani" w:date="2017-07-03T14:35:00Z">
        <w:r>
          <w:fldChar w:fldCharType="begin"/>
        </w:r>
      </w:ins>
      <w:ins w:id="2646" w:author="eric.giuliani" w:date="2017-08-08T09:00:00Z">
        <w:r w:rsidR="00656097">
          <w:instrText>HYPERLINK "Artefatos%20-%20Especificacao.docx" \l "RN_028"</w:instrText>
        </w:r>
      </w:ins>
      <w:ins w:id="2647" w:author="eric.giuliani" w:date="2017-07-03T14:35:00Z">
        <w:r>
          <w:fldChar w:fldCharType="separate"/>
        </w:r>
        <w:r w:rsidR="00CD2FBA">
          <w:rPr>
            <w:rStyle w:val="Hyperlink"/>
            <w:rFonts w:ascii="Arial" w:hAnsi="Arial" w:cs="Arial"/>
            <w:bCs/>
          </w:rPr>
          <w:t>RN_028</w:t>
        </w:r>
        <w:r>
          <w:fldChar w:fldCharType="end"/>
        </w:r>
        <w:r w:rsidR="00696967" w:rsidRPr="002519C6">
          <w:t xml:space="preserve"> </w:t>
        </w:r>
        <w:r>
          <w:fldChar w:fldCharType="begin"/>
        </w:r>
      </w:ins>
      <w:ins w:id="2648" w:author="eric.giuliani" w:date="2017-08-08T09:00:00Z">
        <w:r w:rsidR="00656097">
          <w:instrText>HYPERLINK "Artefatos%20-%20Especificacao.docx" \l "RN_021"</w:instrText>
        </w:r>
      </w:ins>
      <w:ins w:id="2649" w:author="eric.giuliani" w:date="2017-07-03T14:35:00Z">
        <w:r>
          <w:fldChar w:fldCharType="separate"/>
        </w:r>
        <w:r w:rsidR="00CD2FBA">
          <w:rPr>
            <w:rStyle w:val="Hyperlink"/>
            <w:rFonts w:ascii="Arial" w:hAnsi="Arial" w:cs="Arial"/>
            <w:bCs/>
          </w:rPr>
          <w:t>RN_021</w:t>
        </w:r>
        <w:r>
          <w:fldChar w:fldCharType="end"/>
        </w:r>
        <w:r w:rsidRPr="0006121D">
          <w:rPr>
            <w:rFonts w:ascii="Arial" w:hAnsi="Arial" w:cs="Arial"/>
            <w:rPrChange w:id="2650" w:author="eric.giuliani" w:date="2017-07-03T14:3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  <w:r>
          <w:fldChar w:fldCharType="begin"/>
        </w:r>
      </w:ins>
      <w:ins w:id="2651" w:author="eric.giuliani" w:date="2017-08-08T09:00:00Z">
        <w:r w:rsidR="00656097">
          <w:instrText>HYPERLINK "Artefatos%20-%20Especificacao.docx" \l "RN_090"</w:instrText>
        </w:r>
      </w:ins>
      <w:ins w:id="2652" w:author="eric.giuliani" w:date="2017-07-03T14:35:00Z">
        <w:r>
          <w:fldChar w:fldCharType="separate"/>
        </w:r>
        <w:r w:rsidR="00CD2FBA">
          <w:rPr>
            <w:rStyle w:val="Hyperlink"/>
            <w:rFonts w:ascii="Arial" w:hAnsi="Arial" w:cs="Arial"/>
            <w:bCs/>
          </w:rPr>
          <w:t>RN_090</w:t>
        </w:r>
        <w: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653" w:author="eric.giuliani" w:date="2017-07-03T14:35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 [</w:t>
        </w:r>
        <w:r>
          <w:fldChar w:fldCharType="begin"/>
        </w:r>
      </w:ins>
      <w:ins w:id="2654" w:author="eric.giuliani" w:date="2017-08-08T09:00:00Z">
        <w:r w:rsidR="00656097">
          <w:instrText>HYPERLINK "Artefatos%20-%20Especificacao.docx" \l "RN_172"</w:instrText>
        </w:r>
      </w:ins>
      <w:ins w:id="2655" w:author="eric.giuliani" w:date="2017-07-03T14:35:00Z">
        <w:r>
          <w:fldChar w:fldCharType="separate"/>
        </w:r>
        <w:r w:rsidR="00CD2FBA">
          <w:rPr>
            <w:rStyle w:val="Hyperlink"/>
            <w:rFonts w:ascii="Arial" w:hAnsi="Arial" w:cs="Arial"/>
            <w:bCs/>
          </w:rPr>
          <w:t>RN_172</w:t>
        </w:r>
        <w: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656" w:author="eric.giuliani" w:date="2017-07-03T14:35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  <w:r w:rsidRPr="0006121D">
          <w:rPr>
            <w:rFonts w:ascii="Arial" w:hAnsi="Arial" w:cs="Arial"/>
            <w:rPrChange w:id="2657" w:author="eric.giuliani" w:date="2017-07-03T14:3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[</w:t>
        </w:r>
        <w:r>
          <w:fldChar w:fldCharType="begin"/>
        </w:r>
      </w:ins>
      <w:ins w:id="2658" w:author="eric.giuliani" w:date="2017-08-08T09:00:00Z">
        <w:r w:rsidR="00656097">
          <w:instrText>HYPERLINK "Artefatos%20-%20Especificacao.docx" \l "RN_030"</w:instrText>
        </w:r>
      </w:ins>
      <w:ins w:id="2659" w:author="eric.giuliani" w:date="2017-07-03T14:35:00Z">
        <w:r>
          <w:fldChar w:fldCharType="separate"/>
        </w:r>
        <w:r w:rsidR="00CD2FBA">
          <w:rPr>
            <w:rStyle w:val="Hyperlink"/>
            <w:rFonts w:ascii="Arial" w:hAnsi="Arial" w:cs="Arial"/>
          </w:rPr>
          <w:t>RN_030</w:t>
        </w:r>
        <w:r>
          <w:fldChar w:fldCharType="end"/>
        </w:r>
        <w:r w:rsidRPr="0006121D">
          <w:rPr>
            <w:rFonts w:ascii="Arial" w:hAnsi="Arial" w:cs="Arial"/>
            <w:rPrChange w:id="2660" w:author="eric.giuliani" w:date="2017-07-03T14:3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</w:t>
        </w:r>
      </w:ins>
    </w:p>
    <w:p w:rsidR="00E83D05" w:rsidRDefault="00E83D05" w:rsidP="00E83D05">
      <w:pPr>
        <w:pStyle w:val="Corpodetexto"/>
        <w:numPr>
          <w:ilvl w:val="0"/>
          <w:numId w:val="64"/>
        </w:numPr>
        <w:spacing w:after="0" w:line="360" w:lineRule="auto"/>
        <w:ind w:left="1276" w:hanging="425"/>
        <w:jc w:val="both"/>
        <w:rPr>
          <w:ins w:id="2661" w:author="eric.giuliani" w:date="2017-07-03T14:29:00Z"/>
          <w:rFonts w:ascii="Arial" w:hAnsi="Arial" w:cs="Arial"/>
        </w:rPr>
      </w:pPr>
      <w:ins w:id="2662" w:author="eric.giuliani" w:date="2017-07-03T14:29:00Z">
        <w:r w:rsidRPr="001758FC">
          <w:rPr>
            <w:rFonts w:ascii="Arial" w:hAnsi="Arial" w:cs="Arial"/>
          </w:rPr>
          <w:t xml:space="preserve">O Usuário </w:t>
        </w:r>
        <w:r>
          <w:rPr>
            <w:rFonts w:ascii="Arial" w:hAnsi="Arial" w:cs="Arial"/>
            <w:bCs/>
            <w:color w:val="000000" w:themeColor="text1"/>
          </w:rPr>
          <w:t>Cash Power</w:t>
        </w:r>
        <w:r w:rsidRPr="001758FC">
          <w:rPr>
            <w:rFonts w:ascii="Arial" w:hAnsi="Arial" w:cs="Arial"/>
          </w:rPr>
          <w:t xml:space="preserve"> </w:t>
        </w:r>
        <w:r>
          <w:rPr>
            <w:rFonts w:ascii="Arial" w:hAnsi="Arial" w:cs="Arial"/>
          </w:rPr>
          <w:t>altera</w:t>
        </w:r>
        <w:r w:rsidRPr="001758FC">
          <w:rPr>
            <w:rFonts w:ascii="Arial" w:hAnsi="Arial" w:cs="Arial"/>
          </w:rPr>
          <w:t xml:space="preserve"> as informações e aciona o botão "Salvar"; [</w:t>
        </w:r>
        <w:r w:rsidR="0006121D">
          <w:fldChar w:fldCharType="begin"/>
        </w:r>
      </w:ins>
      <w:ins w:id="2663" w:author="eric.giuliani" w:date="2017-08-08T09:00:00Z">
        <w:r w:rsidR="00656097">
          <w:instrText>HYPERLINK "Artefatos%20-%20Especificacao.docx" \l "RN_003"</w:instrText>
        </w:r>
      </w:ins>
      <w:ins w:id="2664" w:author="eric.giuliani" w:date="2017-07-03T14:29:00Z">
        <w:r w:rsidR="0006121D">
          <w:fldChar w:fldCharType="separate"/>
        </w:r>
        <w:r>
          <w:rPr>
            <w:rStyle w:val="Hyperlink"/>
            <w:rFonts w:ascii="Arial" w:hAnsi="Arial" w:cs="Arial"/>
          </w:rPr>
          <w:t>RN_003</w:t>
        </w:r>
        <w:r w:rsidR="0006121D">
          <w:fldChar w:fldCharType="end"/>
        </w:r>
        <w:r w:rsidRPr="001758FC">
          <w:rPr>
            <w:rFonts w:ascii="Arial" w:hAnsi="Arial" w:cs="Arial"/>
          </w:rPr>
          <w:t>] [</w:t>
        </w:r>
        <w:r w:rsidR="0006121D">
          <w:fldChar w:fldCharType="begin"/>
        </w:r>
      </w:ins>
      <w:ins w:id="2665" w:author="eric.giuliani" w:date="2017-08-08T09:00:00Z">
        <w:r w:rsidR="00656097">
          <w:instrText>HYPERLINK "Artefatos%20-%20Especificacao.docx" \l "RN_002"</w:instrText>
        </w:r>
      </w:ins>
      <w:ins w:id="2666" w:author="eric.giuliani" w:date="2017-07-03T14:29:00Z">
        <w:r w:rsidR="0006121D">
          <w:fldChar w:fldCharType="separate"/>
        </w:r>
        <w:r>
          <w:rPr>
            <w:rStyle w:val="Hyperlink"/>
            <w:rFonts w:ascii="Arial" w:hAnsi="Arial" w:cs="Arial"/>
          </w:rPr>
          <w:t>RN_002</w:t>
        </w:r>
        <w:r w:rsidR="0006121D">
          <w:fldChar w:fldCharType="end"/>
        </w:r>
        <w:r w:rsidRPr="001758FC">
          <w:rPr>
            <w:rFonts w:ascii="Arial" w:hAnsi="Arial" w:cs="Arial"/>
          </w:rPr>
          <w:t>]</w:t>
        </w:r>
      </w:ins>
      <w:ins w:id="2667" w:author="eric.giuliani" w:date="2017-08-28T13:58:00Z">
        <w:r w:rsidR="006B33DB">
          <w:rPr>
            <w:rFonts w:ascii="Arial" w:hAnsi="Arial" w:cs="Arial"/>
          </w:rPr>
          <w:t xml:space="preserve"> [</w:t>
        </w:r>
        <w:r w:rsidR="0006121D">
          <w:rPr>
            <w:rFonts w:ascii="Arial" w:hAnsi="Arial" w:cs="Arial"/>
          </w:rPr>
          <w:fldChar w:fldCharType="begin"/>
        </w:r>
        <w:r w:rsidR="006B33DB">
          <w:rPr>
            <w:rFonts w:ascii="Arial" w:hAnsi="Arial" w:cs="Arial"/>
          </w:rPr>
          <w:instrText xml:space="preserve"> HYPERLINK  \l "FA05" </w:instrText>
        </w:r>
        <w:r w:rsidR="0006121D">
          <w:rPr>
            <w:rFonts w:ascii="Arial" w:hAnsi="Arial" w:cs="Arial"/>
          </w:rPr>
          <w:fldChar w:fldCharType="separate"/>
        </w:r>
        <w:r w:rsidR="006B33DB" w:rsidRPr="00885A2B">
          <w:rPr>
            <w:rStyle w:val="Hyperlink"/>
            <w:rFonts w:ascii="Arial" w:hAnsi="Arial" w:cs="Arial"/>
          </w:rPr>
          <w:t>FA05</w:t>
        </w:r>
        <w:r w:rsidR="0006121D">
          <w:rPr>
            <w:rFonts w:ascii="Arial" w:hAnsi="Arial" w:cs="Arial"/>
          </w:rPr>
          <w:fldChar w:fldCharType="end"/>
        </w:r>
        <w:r w:rsidR="006B33DB">
          <w:rPr>
            <w:rFonts w:ascii="Arial" w:hAnsi="Arial" w:cs="Arial"/>
          </w:rPr>
          <w:t>]</w:t>
        </w:r>
      </w:ins>
      <w:ins w:id="2668" w:author="eric.giuliani" w:date="2017-07-03T14:29:00Z">
        <w:r>
          <w:rPr>
            <w:rFonts w:ascii="Arial" w:hAnsi="Arial" w:cs="Arial"/>
          </w:rPr>
          <w:t xml:space="preserve"> [</w:t>
        </w:r>
        <w:r w:rsidR="0006121D">
          <w:fldChar w:fldCharType="begin"/>
        </w:r>
        <w:r>
          <w:instrText>HYPERLINK \l "FA06"</w:instrText>
        </w:r>
        <w:r w:rsidR="0006121D">
          <w:fldChar w:fldCharType="separate"/>
        </w:r>
        <w:r w:rsidRPr="000D56E6">
          <w:rPr>
            <w:rStyle w:val="Hyperlink"/>
            <w:rFonts w:ascii="Arial" w:hAnsi="Arial" w:cs="Arial"/>
          </w:rPr>
          <w:t>FA06</w:t>
        </w:r>
        <w:r w:rsidR="0006121D">
          <w:fldChar w:fldCharType="end"/>
        </w:r>
        <w:proofErr w:type="gramStart"/>
        <w:r>
          <w:rPr>
            <w:rFonts w:ascii="Arial" w:hAnsi="Arial" w:cs="Arial"/>
          </w:rPr>
          <w:t>]</w:t>
        </w:r>
      </w:ins>
      <w:proofErr w:type="gramEnd"/>
      <w:ins w:id="2669" w:author="eric.giuliani" w:date="2017-08-28T13:57:00Z">
        <w:r w:rsidR="00885A2B">
          <w:rPr>
            <w:rFonts w:ascii="Arial" w:hAnsi="Arial" w:cs="Arial"/>
          </w:rPr>
          <w:t xml:space="preserve"> </w:t>
        </w:r>
      </w:ins>
    </w:p>
    <w:p w:rsidR="00E83D05" w:rsidRDefault="00E83D05" w:rsidP="00E83D05">
      <w:pPr>
        <w:pStyle w:val="Corpodetexto"/>
        <w:numPr>
          <w:ilvl w:val="0"/>
          <w:numId w:val="64"/>
        </w:numPr>
        <w:spacing w:after="0" w:line="360" w:lineRule="auto"/>
        <w:ind w:left="1276" w:hanging="425"/>
        <w:jc w:val="both"/>
        <w:rPr>
          <w:ins w:id="2670" w:author="eric.giuliani" w:date="2017-07-03T14:29:00Z"/>
          <w:rFonts w:ascii="Arial" w:hAnsi="Arial" w:cs="Arial"/>
        </w:rPr>
      </w:pPr>
      <w:ins w:id="2671" w:author="eric.giuliani" w:date="2017-07-03T14:29:00Z">
        <w:r w:rsidRPr="00C14D37">
          <w:rPr>
            <w:rFonts w:ascii="Arial" w:hAnsi="Arial" w:cs="Arial"/>
          </w:rPr>
          <w:t xml:space="preserve">O Sistema realiza as validações necessárias; </w:t>
        </w:r>
      </w:ins>
      <w:ins w:id="2672" w:author="eric.giuliani" w:date="2017-07-03T14:35:00Z">
        <w:r w:rsidR="00696967" w:rsidRPr="002519C6">
          <w:rPr>
            <w:rFonts w:ascii="Arial" w:hAnsi="Arial" w:cs="Arial"/>
          </w:rPr>
          <w:t>[</w:t>
        </w:r>
        <w:r w:rsidR="0006121D">
          <w:fldChar w:fldCharType="begin"/>
        </w:r>
      </w:ins>
      <w:ins w:id="2673" w:author="eric.giuliani" w:date="2017-08-08T09:00:00Z">
        <w:r w:rsidR="00656097">
          <w:instrText>HYPERLINK "Artefatos%20-%20Especificacao.docx" \l "RN_001"</w:instrText>
        </w:r>
      </w:ins>
      <w:ins w:id="2674" w:author="eric.giuliani" w:date="2017-07-03T14:35:00Z">
        <w:r w:rsidR="0006121D">
          <w:fldChar w:fldCharType="separate"/>
        </w:r>
        <w:r w:rsidR="00696967" w:rsidRPr="002519C6">
          <w:rPr>
            <w:rStyle w:val="Hyperlink"/>
            <w:rFonts w:ascii="Arial" w:hAnsi="Arial" w:cs="Arial"/>
          </w:rPr>
          <w:t>RN_001</w:t>
        </w:r>
        <w:r w:rsidR="0006121D">
          <w:fldChar w:fldCharType="end"/>
        </w:r>
        <w:r w:rsidR="00696967" w:rsidRPr="002519C6">
          <w:rPr>
            <w:rFonts w:ascii="Arial" w:hAnsi="Arial" w:cs="Arial"/>
          </w:rPr>
          <w:t>] [</w:t>
        </w:r>
        <w:r w:rsidR="0006121D">
          <w:fldChar w:fldCharType="begin"/>
        </w:r>
      </w:ins>
      <w:ins w:id="2675" w:author="eric.giuliani" w:date="2017-08-08T09:00:00Z">
        <w:r w:rsidR="00656097">
          <w:instrText>HYPERLINK "Artefatos%20-%20Especificacao.docx" \l "RN_017"</w:instrText>
        </w:r>
      </w:ins>
      <w:ins w:id="2676" w:author="eric.giuliani" w:date="2017-07-03T14:35:00Z">
        <w:r w:rsidR="0006121D">
          <w:fldChar w:fldCharType="separate"/>
        </w:r>
        <w:r w:rsidR="00696967" w:rsidRPr="002519C6">
          <w:rPr>
            <w:rStyle w:val="Hyperlink"/>
            <w:rFonts w:ascii="Arial" w:hAnsi="Arial" w:cs="Arial"/>
          </w:rPr>
          <w:t>RN_017</w:t>
        </w:r>
        <w:r w:rsidR="0006121D">
          <w:fldChar w:fldCharType="end"/>
        </w:r>
        <w:r w:rsidR="00696967" w:rsidRPr="002519C6">
          <w:rPr>
            <w:rFonts w:ascii="Arial" w:hAnsi="Arial" w:cs="Arial"/>
          </w:rPr>
          <w:t>] [</w:t>
        </w:r>
        <w:r w:rsidR="0006121D">
          <w:fldChar w:fldCharType="begin"/>
        </w:r>
      </w:ins>
      <w:ins w:id="2677" w:author="eric.giuliani" w:date="2017-08-08T09:00:00Z">
        <w:r w:rsidR="00656097">
          <w:instrText>HYPERLINK "Artefatos%20-%20Especificacao.docx" \l "RN_018"</w:instrText>
        </w:r>
      </w:ins>
      <w:ins w:id="2678" w:author="eric.giuliani" w:date="2017-07-03T14:35:00Z">
        <w:r w:rsidR="0006121D">
          <w:fldChar w:fldCharType="separate"/>
        </w:r>
        <w:r w:rsidR="00696967" w:rsidRPr="002519C6">
          <w:rPr>
            <w:rStyle w:val="Hyperlink"/>
            <w:rFonts w:ascii="Arial" w:hAnsi="Arial" w:cs="Arial"/>
          </w:rPr>
          <w:t>RN_018</w:t>
        </w:r>
        <w:r w:rsidR="0006121D">
          <w:fldChar w:fldCharType="end"/>
        </w:r>
        <w:r w:rsidR="00696967" w:rsidRPr="002519C6">
          <w:rPr>
            <w:rFonts w:ascii="Arial" w:hAnsi="Arial" w:cs="Arial"/>
          </w:rPr>
          <w:t>] [</w:t>
        </w:r>
        <w:r w:rsidR="0006121D">
          <w:fldChar w:fldCharType="begin"/>
        </w:r>
        <w:r w:rsidR="00696967">
          <w:instrText>HYPERLINK \l "FE02"</w:instrText>
        </w:r>
        <w:r w:rsidR="0006121D">
          <w:fldChar w:fldCharType="separate"/>
        </w:r>
        <w:r w:rsidR="00696967" w:rsidRPr="002519C6">
          <w:rPr>
            <w:rStyle w:val="Hyperlink"/>
            <w:rFonts w:ascii="Arial" w:hAnsi="Arial" w:cs="Arial"/>
          </w:rPr>
          <w:t>FE02</w:t>
        </w:r>
        <w:r w:rsidR="0006121D">
          <w:fldChar w:fldCharType="end"/>
        </w:r>
        <w:r w:rsidR="00696967" w:rsidRPr="002519C6">
          <w:rPr>
            <w:rFonts w:ascii="Arial" w:hAnsi="Arial" w:cs="Arial"/>
          </w:rPr>
          <w:t xml:space="preserve"> </w:t>
        </w:r>
        <w:r w:rsidR="0006121D">
          <w:fldChar w:fldCharType="begin"/>
        </w:r>
      </w:ins>
      <w:ins w:id="2679" w:author="eric.giuliani" w:date="2017-08-08T09:00:00Z">
        <w:r w:rsidR="00656097">
          <w:instrText>HYPERLINK "Artefatos%20-%20Especificacao.docx" \l "RN_109"</w:instrText>
        </w:r>
      </w:ins>
      <w:ins w:id="2680" w:author="eric.giuliani" w:date="2017-07-03T14:35:00Z">
        <w:r w:rsidR="0006121D">
          <w:fldChar w:fldCharType="separate"/>
        </w:r>
        <w:r w:rsidR="00696967" w:rsidRPr="002519C6">
          <w:rPr>
            <w:rStyle w:val="Hyperlink"/>
            <w:rFonts w:ascii="Arial" w:hAnsi="Arial" w:cs="Arial"/>
          </w:rPr>
          <w:t>RN_109</w:t>
        </w:r>
        <w:r w:rsidR="0006121D">
          <w:fldChar w:fldCharType="end"/>
        </w:r>
        <w:r w:rsidR="00696967" w:rsidRPr="002519C6">
          <w:rPr>
            <w:rFonts w:ascii="Arial" w:hAnsi="Arial" w:cs="Arial"/>
          </w:rPr>
          <w:t>] [</w:t>
        </w:r>
        <w:r w:rsidR="0006121D">
          <w:fldChar w:fldCharType="begin"/>
        </w:r>
        <w:r w:rsidR="00696967">
          <w:instrText>HYPERLINK \l "FE03"</w:instrText>
        </w:r>
        <w:r w:rsidR="0006121D">
          <w:fldChar w:fldCharType="separate"/>
        </w:r>
        <w:r w:rsidR="00696967" w:rsidRPr="002519C6">
          <w:rPr>
            <w:rStyle w:val="Hyperlink"/>
            <w:rFonts w:ascii="Arial" w:hAnsi="Arial" w:cs="Arial"/>
          </w:rPr>
          <w:t>FE03</w:t>
        </w:r>
        <w:r w:rsidR="0006121D">
          <w:fldChar w:fldCharType="end"/>
        </w:r>
        <w:r w:rsidR="00696967" w:rsidRPr="002519C6">
          <w:rPr>
            <w:rFonts w:ascii="Arial" w:hAnsi="Arial" w:cs="Arial"/>
          </w:rPr>
          <w:t xml:space="preserve"> </w:t>
        </w:r>
        <w:r w:rsidR="0006121D">
          <w:fldChar w:fldCharType="begin"/>
        </w:r>
      </w:ins>
      <w:ins w:id="2681" w:author="eric.giuliani" w:date="2017-08-08T09:00:00Z">
        <w:r w:rsidR="00656097">
          <w:instrText>HYPERLINK "Artefatos%20-%20Especificacao.docx" \l "RN_100"</w:instrText>
        </w:r>
      </w:ins>
      <w:ins w:id="2682" w:author="eric.giuliani" w:date="2017-07-03T14:35:00Z">
        <w:r w:rsidR="0006121D">
          <w:fldChar w:fldCharType="separate"/>
        </w:r>
        <w:r w:rsidR="00696967" w:rsidRPr="002519C6">
          <w:rPr>
            <w:rStyle w:val="Hyperlink"/>
            <w:rFonts w:ascii="Arial" w:hAnsi="Arial" w:cs="Arial"/>
          </w:rPr>
          <w:t>RN_100</w:t>
        </w:r>
        <w:r w:rsidR="0006121D">
          <w:fldChar w:fldCharType="end"/>
        </w:r>
        <w:r w:rsidR="00696967" w:rsidRPr="002519C6">
          <w:rPr>
            <w:rFonts w:ascii="Arial" w:hAnsi="Arial" w:cs="Arial"/>
          </w:rPr>
          <w:t xml:space="preserve"> </w:t>
        </w:r>
        <w:r w:rsidR="0006121D">
          <w:fldChar w:fldCharType="begin"/>
        </w:r>
      </w:ins>
      <w:ins w:id="2683" w:author="eric.giuliani" w:date="2017-08-08T09:00:00Z">
        <w:r w:rsidR="00656097">
          <w:instrText>HYPERLINK "Artefatos%20-%20Especificacao.docx" \l "RN_089"</w:instrText>
        </w:r>
      </w:ins>
      <w:ins w:id="2684" w:author="eric.giuliani" w:date="2017-07-03T14:35:00Z">
        <w:r w:rsidR="0006121D">
          <w:fldChar w:fldCharType="separate"/>
        </w:r>
        <w:r w:rsidR="00696967" w:rsidRPr="002519C6">
          <w:rPr>
            <w:rStyle w:val="Hyperlink"/>
            <w:rFonts w:ascii="Arial" w:hAnsi="Arial" w:cs="Arial"/>
          </w:rPr>
          <w:t>RN_089</w:t>
        </w:r>
        <w:r w:rsidR="0006121D">
          <w:fldChar w:fldCharType="end"/>
        </w:r>
        <w:proofErr w:type="gramStart"/>
        <w:r w:rsidR="00696967" w:rsidRPr="002519C6">
          <w:rPr>
            <w:rFonts w:ascii="Arial" w:hAnsi="Arial" w:cs="Arial"/>
          </w:rPr>
          <w:t>]</w:t>
        </w:r>
      </w:ins>
      <w:proofErr w:type="gramEnd"/>
    </w:p>
    <w:p w:rsidR="00E83D05" w:rsidRDefault="00E83D05" w:rsidP="00E83D05">
      <w:pPr>
        <w:pStyle w:val="Corpodetexto"/>
        <w:numPr>
          <w:ilvl w:val="0"/>
          <w:numId w:val="64"/>
        </w:numPr>
        <w:spacing w:after="0" w:line="360" w:lineRule="auto"/>
        <w:ind w:left="1276" w:hanging="425"/>
        <w:jc w:val="both"/>
        <w:rPr>
          <w:ins w:id="2685" w:author="eric.giuliani" w:date="2017-07-03T14:29:00Z"/>
          <w:rFonts w:ascii="Arial" w:hAnsi="Arial" w:cs="Arial"/>
        </w:rPr>
      </w:pPr>
      <w:ins w:id="2686" w:author="eric.giuliani" w:date="2017-07-03T14:29:00Z">
        <w:r w:rsidRPr="00C14D37">
          <w:rPr>
            <w:rFonts w:ascii="Arial" w:hAnsi="Arial" w:cs="Arial"/>
          </w:rPr>
          <w:t xml:space="preserve">O Sistema salva as informações na base de dados e registra o log de auditoria; </w:t>
        </w:r>
        <w:r w:rsidRPr="00392912">
          <w:rPr>
            <w:rFonts w:ascii="Arial" w:hAnsi="Arial" w:cs="Arial"/>
            <w:bCs/>
            <w:color w:val="000000" w:themeColor="text1"/>
          </w:rPr>
          <w:t>[</w:t>
        </w:r>
      </w:ins>
      <w:ins w:id="2687" w:author="eric.giuliani" w:date="2017-07-03T14:36:00Z">
        <w:r w:rsidR="0006121D">
          <w:fldChar w:fldCharType="begin"/>
        </w:r>
      </w:ins>
      <w:ins w:id="2688" w:author="eric.giuliani" w:date="2017-08-08T09:00:00Z">
        <w:r w:rsidR="00656097">
          <w:instrText>HYPERLINK "Artefatos%20-%20Especificacao.docx" \l "RN_172"</w:instrText>
        </w:r>
      </w:ins>
      <w:ins w:id="2689" w:author="eric.giuliani" w:date="2017-07-03T14:36:00Z">
        <w:r w:rsidR="0006121D">
          <w:fldChar w:fldCharType="separate"/>
        </w:r>
        <w:r w:rsidR="00E1054D" w:rsidRPr="002519C6">
          <w:rPr>
            <w:rStyle w:val="Hyperlink"/>
            <w:rFonts w:ascii="Arial" w:hAnsi="Arial" w:cs="Arial"/>
            <w:bCs/>
          </w:rPr>
          <w:t>RN_172</w:t>
        </w:r>
        <w:r w:rsidR="0006121D">
          <w:fldChar w:fldCharType="end"/>
        </w:r>
      </w:ins>
      <w:ins w:id="2690" w:author="eric.giuliani" w:date="2017-07-03T14:29:00Z">
        <w:r w:rsidRPr="00392912">
          <w:rPr>
            <w:rFonts w:ascii="Arial" w:hAnsi="Arial" w:cs="Arial"/>
            <w:bCs/>
            <w:color w:val="000000" w:themeColor="text1"/>
          </w:rPr>
          <w:t xml:space="preserve"> </w:t>
        </w:r>
        <w:r w:rsidR="0006121D">
          <w:fldChar w:fldCharType="begin"/>
        </w:r>
      </w:ins>
      <w:ins w:id="2691" w:author="eric.giuliani" w:date="2017-08-08T09:01:00Z">
        <w:r w:rsidR="00656097">
          <w:instrText>HYPERLINK "Artefatos%20-%20Especificacao.docx" \l "RN_166"</w:instrText>
        </w:r>
      </w:ins>
      <w:ins w:id="2692" w:author="eric.giuliani" w:date="2017-07-03T14:29:00Z">
        <w:r w:rsidR="0006121D">
          <w:fldChar w:fldCharType="separate"/>
        </w:r>
        <w:r>
          <w:rPr>
            <w:rStyle w:val="Hyperlink"/>
            <w:rFonts w:ascii="Arial" w:hAnsi="Arial" w:cs="Arial"/>
            <w:bCs/>
          </w:rPr>
          <w:t>RN_166</w:t>
        </w:r>
        <w:r w:rsidR="0006121D">
          <w:fldChar w:fldCharType="end"/>
        </w:r>
        <w:r w:rsidRPr="00392912">
          <w:rPr>
            <w:rFonts w:ascii="Arial" w:hAnsi="Arial" w:cs="Arial"/>
            <w:bCs/>
            <w:color w:val="000000" w:themeColor="text1"/>
          </w:rPr>
          <w:t>]</w:t>
        </w:r>
        <w:r w:rsidRPr="00392912">
          <w:rPr>
            <w:rFonts w:ascii="Arial" w:hAnsi="Arial" w:cs="Arial"/>
          </w:rPr>
          <w:t xml:space="preserve"> [</w:t>
        </w:r>
        <w:r w:rsidR="0006121D">
          <w:fldChar w:fldCharType="begin"/>
        </w:r>
      </w:ins>
      <w:ins w:id="2693" w:author="eric.giuliani" w:date="2017-08-08T09:01:00Z">
        <w:r w:rsidR="00656097">
          <w:instrText>HYPERLINK "Artefatos%20-%20Especificacao.docx" \l "RN_030"</w:instrText>
        </w:r>
      </w:ins>
      <w:ins w:id="2694" w:author="eric.giuliani" w:date="2017-07-03T14:29:00Z">
        <w:r w:rsidR="0006121D">
          <w:fldChar w:fldCharType="separate"/>
        </w:r>
        <w:r w:rsidRPr="00392912">
          <w:rPr>
            <w:rStyle w:val="Hyperlink"/>
            <w:rFonts w:ascii="Arial" w:hAnsi="Arial" w:cs="Arial"/>
          </w:rPr>
          <w:t>RN_030</w:t>
        </w:r>
        <w:r w:rsidR="0006121D">
          <w:fldChar w:fldCharType="end"/>
        </w:r>
        <w:r w:rsidRPr="00392912">
          <w:rPr>
            <w:rFonts w:ascii="Arial" w:hAnsi="Arial" w:cs="Arial"/>
          </w:rPr>
          <w:t xml:space="preserve"> </w:t>
        </w:r>
        <w:r w:rsidR="0006121D">
          <w:fldChar w:fldCharType="begin"/>
        </w:r>
      </w:ins>
      <w:ins w:id="2695" w:author="eric.giuliani" w:date="2017-08-08T09:01:00Z">
        <w:r w:rsidR="00656097">
          <w:instrText>HYPERLINK "Artefatos%20-%20Especificacao.docx" \l "RN_031"</w:instrText>
        </w:r>
      </w:ins>
      <w:ins w:id="2696" w:author="eric.giuliani" w:date="2017-07-03T14:29:00Z">
        <w:r w:rsidR="0006121D">
          <w:fldChar w:fldCharType="separate"/>
        </w:r>
        <w:r w:rsidRPr="00392912">
          <w:rPr>
            <w:rStyle w:val="Hyperlink"/>
            <w:rFonts w:ascii="Arial" w:hAnsi="Arial" w:cs="Arial"/>
          </w:rPr>
          <w:t>RN_031</w:t>
        </w:r>
        <w:r w:rsidR="0006121D">
          <w:fldChar w:fldCharType="end"/>
        </w:r>
        <w:proofErr w:type="gramStart"/>
        <w:r w:rsidRPr="00392912">
          <w:rPr>
            <w:rFonts w:ascii="Arial" w:hAnsi="Arial" w:cs="Arial"/>
          </w:rPr>
          <w:t>]</w:t>
        </w:r>
        <w:proofErr w:type="gramEnd"/>
      </w:ins>
    </w:p>
    <w:p w:rsidR="00E83D05" w:rsidRDefault="00E83D05" w:rsidP="00E83D05">
      <w:pPr>
        <w:pStyle w:val="Corpodetexto"/>
        <w:numPr>
          <w:ilvl w:val="0"/>
          <w:numId w:val="64"/>
        </w:numPr>
        <w:spacing w:after="0" w:line="360" w:lineRule="auto"/>
        <w:ind w:left="1276" w:hanging="425"/>
        <w:jc w:val="both"/>
        <w:rPr>
          <w:ins w:id="2697" w:author="eric.giuliani" w:date="2017-07-03T14:29:00Z"/>
          <w:rFonts w:ascii="Arial" w:hAnsi="Arial" w:cs="Arial"/>
        </w:rPr>
      </w:pPr>
      <w:ins w:id="2698" w:author="eric.giuliani" w:date="2017-07-03T14:29:00Z">
        <w:r w:rsidRPr="001758FC">
          <w:rPr>
            <w:rFonts w:ascii="Arial" w:hAnsi="Arial" w:cs="Arial"/>
          </w:rPr>
          <w:t xml:space="preserve">O Sistema redireciona o caso de uso para o </w:t>
        </w:r>
        <w:r w:rsidR="0006121D">
          <w:fldChar w:fldCharType="begin"/>
        </w:r>
        <w:r>
          <w:instrText>HYPERLINK \l "FB"</w:instrText>
        </w:r>
        <w:r w:rsidR="0006121D">
          <w:fldChar w:fldCharType="separate"/>
        </w:r>
        <w:r>
          <w:rPr>
            <w:rStyle w:val="Hyperlink"/>
            <w:rFonts w:ascii="Arial" w:hAnsi="Arial" w:cs="Arial"/>
          </w:rPr>
          <w:t>FB</w:t>
        </w:r>
        <w:r w:rsidR="0006121D">
          <w:fldChar w:fldCharType="end"/>
        </w:r>
        <w:r w:rsidRPr="001758FC">
          <w:rPr>
            <w:rFonts w:ascii="Arial" w:hAnsi="Arial" w:cs="Arial"/>
          </w:rPr>
          <w:t xml:space="preserve"> e apresenta a mensagem de sucesso. [</w:t>
        </w:r>
        <w:r w:rsidR="0006121D">
          <w:fldChar w:fldCharType="begin"/>
        </w:r>
      </w:ins>
      <w:ins w:id="2699" w:author="eric.giuliani" w:date="2017-08-08T09:01:00Z">
        <w:r w:rsidR="00656097">
          <w:instrText>HYPERLINK "Artefatos%20-%20Especificacao.docx" \l "MS_003"</w:instrText>
        </w:r>
      </w:ins>
      <w:ins w:id="2700" w:author="eric.giuliani" w:date="2017-07-03T14:29:00Z">
        <w:r w:rsidR="0006121D">
          <w:fldChar w:fldCharType="separate"/>
        </w:r>
        <w:r>
          <w:rPr>
            <w:rStyle w:val="Hyperlink"/>
            <w:rFonts w:ascii="Arial" w:hAnsi="Arial" w:cs="Arial"/>
          </w:rPr>
          <w:t>MS_003</w:t>
        </w:r>
        <w:r w:rsidR="0006121D">
          <w:fldChar w:fldCharType="end"/>
        </w:r>
        <w:r w:rsidRPr="001758FC">
          <w:rPr>
            <w:rFonts w:ascii="Arial" w:hAnsi="Arial" w:cs="Arial"/>
          </w:rPr>
          <w:t>]</w:t>
        </w:r>
      </w:ins>
    </w:p>
    <w:p w:rsidR="00000000" w:rsidRDefault="0034775F">
      <w:pPr>
        <w:pStyle w:val="Corpodetexto"/>
        <w:spacing w:after="0" w:line="360" w:lineRule="auto"/>
        <w:jc w:val="both"/>
        <w:rPr>
          <w:del w:id="2701" w:author="eric.giuliani" w:date="2017-07-03T14:36:00Z"/>
          <w:rFonts w:ascii="Arial" w:hAnsi="Arial" w:cs="Arial"/>
        </w:rPr>
        <w:pPrChange w:id="2702" w:author="eric.giuliani" w:date="2017-07-03T14:29:00Z">
          <w:pPr>
            <w:pStyle w:val="Corpodetexto"/>
            <w:numPr>
              <w:numId w:val="48"/>
            </w:numPr>
            <w:spacing w:after="0" w:line="360" w:lineRule="auto"/>
            <w:ind w:left="1276" w:hanging="425"/>
            <w:jc w:val="both"/>
          </w:pPr>
        </w:pPrChange>
      </w:pPr>
    </w:p>
    <w:p w:rsidR="007F41C6" w:rsidRPr="002519C6" w:rsidRDefault="00392912" w:rsidP="00392912">
      <w:pPr>
        <w:pStyle w:val="Corpodetexto"/>
        <w:spacing w:after="0" w:line="360" w:lineRule="auto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 </w:t>
      </w:r>
    </w:p>
    <w:p w:rsidR="007F41C6" w:rsidRPr="002519C6" w:rsidRDefault="003A4855" w:rsidP="007F41C6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</w:rPr>
      </w:pPr>
      <w:bookmarkStart w:id="2703" w:name="FA05"/>
      <w:bookmarkEnd w:id="2703"/>
      <w:ins w:id="2704" w:author="Eric" w:date="2017-05-25T23:19:00Z">
        <w:r>
          <w:rPr>
            <w:rFonts w:ascii="Arial" w:hAnsi="Arial" w:cs="Arial"/>
            <w:b/>
          </w:rPr>
          <w:t xml:space="preserve">Visualizar </w:t>
        </w:r>
      </w:ins>
      <w:r w:rsidR="007F41C6" w:rsidRPr="002519C6">
        <w:rPr>
          <w:rFonts w:ascii="Arial" w:hAnsi="Arial" w:cs="Arial"/>
          <w:b/>
        </w:rPr>
        <w:t>Histórico de Alterações</w:t>
      </w:r>
    </w:p>
    <w:p w:rsidR="00773812" w:rsidRDefault="001A6C7B" w:rsidP="007F41C6">
      <w:pPr>
        <w:pStyle w:val="Corpodetexto"/>
        <w:spacing w:after="0" w:line="360" w:lineRule="auto"/>
        <w:ind w:left="851"/>
        <w:jc w:val="both"/>
        <w:rPr>
          <w:ins w:id="2705" w:author="Eric" w:date="2017-05-25T23:20:00Z"/>
          <w:rFonts w:ascii="Arial" w:hAnsi="Arial" w:cs="Arial"/>
        </w:rPr>
      </w:pPr>
      <w:r w:rsidRPr="002519C6">
        <w:rPr>
          <w:rFonts w:ascii="Arial" w:hAnsi="Arial" w:cs="Arial"/>
        </w:rPr>
        <w:t xml:space="preserve">Este fluxo inicia quando o </w:t>
      </w:r>
      <w:r w:rsidR="00F87B9F" w:rsidRPr="002519C6">
        <w:rPr>
          <w:rFonts w:ascii="Arial" w:hAnsi="Arial" w:cs="Arial"/>
        </w:rPr>
        <w:t>Usuário Cash Power</w:t>
      </w:r>
      <w:r w:rsidRPr="002519C6">
        <w:rPr>
          <w:rFonts w:ascii="Arial" w:hAnsi="Arial" w:cs="Arial"/>
        </w:rPr>
        <w:t xml:space="preserve"> </w:t>
      </w:r>
      <w:ins w:id="2706" w:author="Eric" w:date="2017-05-25T23:20:00Z">
        <w:r w:rsidR="00773812" w:rsidRPr="00392912">
          <w:rPr>
            <w:rFonts w:ascii="Arial" w:hAnsi="Arial" w:cs="Arial"/>
          </w:rPr>
          <w:t>aciona o botão/ícone "Histórico"</w:t>
        </w:r>
        <w:r w:rsidR="00773812">
          <w:rPr>
            <w:rFonts w:ascii="Arial" w:hAnsi="Arial" w:cs="Arial"/>
          </w:rPr>
          <w:t xml:space="preserve"> nas telas de pesquisa, alteração e detalhe</w:t>
        </w:r>
        <w:r w:rsidR="00773812" w:rsidRPr="00392912">
          <w:rPr>
            <w:rFonts w:ascii="Arial" w:hAnsi="Arial" w:cs="Arial"/>
          </w:rPr>
          <w:t>.</w:t>
        </w:r>
      </w:ins>
    </w:p>
    <w:p w:rsidR="00773812" w:rsidRDefault="00773812" w:rsidP="00773812">
      <w:pPr>
        <w:pStyle w:val="Corpodetexto"/>
        <w:numPr>
          <w:ilvl w:val="0"/>
          <w:numId w:val="62"/>
        </w:numPr>
        <w:spacing w:after="0" w:line="360" w:lineRule="auto"/>
        <w:ind w:left="1276" w:hanging="425"/>
        <w:jc w:val="both"/>
        <w:rPr>
          <w:ins w:id="2707" w:author="Eric" w:date="2017-05-25T23:20:00Z"/>
          <w:rFonts w:ascii="Arial" w:hAnsi="Arial" w:cs="Arial"/>
        </w:rPr>
      </w:pPr>
      <w:ins w:id="2708" w:author="Eric" w:date="2017-05-25T23:20:00Z">
        <w:r w:rsidRPr="001A7317">
          <w:rPr>
            <w:rFonts w:ascii="Arial" w:hAnsi="Arial" w:cs="Arial"/>
          </w:rPr>
          <w:t xml:space="preserve">O Sistema </w:t>
        </w:r>
        <w:r w:rsidRPr="001A7317">
          <w:rPr>
            <w:rFonts w:ascii="Arial" w:hAnsi="Arial" w:cs="Arial"/>
            <w:bCs/>
            <w:color w:val="000000" w:themeColor="text1"/>
          </w:rPr>
          <w:t>recupera</w:t>
        </w:r>
        <w:r w:rsidRPr="001A7317">
          <w:rPr>
            <w:rFonts w:ascii="Arial" w:hAnsi="Arial" w:cs="Arial"/>
          </w:rPr>
          <w:t xml:space="preserve"> as informações da base de dados e apresenta a tela; [</w:t>
        </w:r>
        <w:r w:rsidR="0006121D" w:rsidRPr="001A7317">
          <w:rPr>
            <w:rFonts w:ascii="Arial" w:hAnsi="Arial" w:cs="Arial"/>
          </w:rPr>
          <w:fldChar w:fldCharType="begin"/>
        </w:r>
        <w:r w:rsidRPr="001A7317">
          <w:rPr>
            <w:rFonts w:ascii="Arial" w:hAnsi="Arial" w:cs="Arial"/>
          </w:rPr>
          <w:instrText xml:space="preserve"> HYPERLINK  \l "TS_07" </w:instrText>
        </w:r>
        <w:r w:rsidR="0006121D" w:rsidRPr="001A7317">
          <w:rPr>
            <w:rFonts w:ascii="Arial" w:hAnsi="Arial" w:cs="Arial"/>
          </w:rPr>
          <w:fldChar w:fldCharType="separate"/>
        </w:r>
        <w:r>
          <w:rPr>
            <w:rStyle w:val="Hyperlink"/>
            <w:rFonts w:ascii="Arial" w:hAnsi="Arial" w:cs="Arial"/>
          </w:rPr>
          <w:t>TS_07</w:t>
        </w:r>
        <w:r w:rsidR="0006121D" w:rsidRPr="001A7317">
          <w:rPr>
            <w:rFonts w:ascii="Arial" w:hAnsi="Arial" w:cs="Arial"/>
          </w:rPr>
          <w:fldChar w:fldCharType="end"/>
        </w:r>
        <w:r>
          <w:rPr>
            <w:rFonts w:ascii="Arial" w:hAnsi="Arial" w:cs="Arial"/>
          </w:rPr>
          <w:t xml:space="preserve">] </w:t>
        </w:r>
        <w:r w:rsidRPr="00392912">
          <w:rPr>
            <w:rFonts w:ascii="Arial" w:hAnsi="Arial" w:cs="Arial"/>
          </w:rPr>
          <w:t>[</w:t>
        </w:r>
        <w:r w:rsidR="0006121D">
          <w:rPr>
            <w:rFonts w:ascii="Arial" w:hAnsi="Arial" w:cs="Arial"/>
          </w:rPr>
          <w:fldChar w:fldCharType="begin"/>
        </w:r>
      </w:ins>
      <w:ins w:id="2709" w:author="eric.giuliani" w:date="2017-08-08T09:01:00Z">
        <w:r w:rsidR="00D965C8">
          <w:rPr>
            <w:rFonts w:ascii="Arial" w:hAnsi="Arial" w:cs="Arial"/>
          </w:rPr>
          <w:instrText>HYPERLINK "Artefatos%20-%20Especificacao.docx" \l "RN_174"</w:instrText>
        </w:r>
      </w:ins>
      <w:ins w:id="2710" w:author="Eric" w:date="2017-05-25T23:20:00Z">
        <w:del w:id="2711" w:author="eric.giuliani" w:date="2017-07-01T21:38:00Z">
          <w:r w:rsidDel="001F27B0">
            <w:rPr>
              <w:rFonts w:ascii="Arial" w:hAnsi="Arial" w:cs="Arial"/>
            </w:rPr>
            <w:delInstrText xml:space="preserve"> HYPERLINK "Artefatos%20-%20Especificacao.docx" \l "RN_174" </w:delInstrText>
          </w:r>
        </w:del>
        <w:r w:rsidR="0006121D">
          <w:rPr>
            <w:rFonts w:ascii="Arial" w:hAnsi="Arial" w:cs="Arial"/>
          </w:rPr>
          <w:fldChar w:fldCharType="separate"/>
        </w:r>
        <w:r w:rsidR="004372E8">
          <w:rPr>
            <w:rStyle w:val="Hyperlink"/>
            <w:rFonts w:ascii="Arial" w:hAnsi="Arial" w:cs="Arial"/>
          </w:rPr>
          <w:t>RN_174</w:t>
        </w:r>
        <w:r w:rsidR="0006121D">
          <w:rPr>
            <w:rFonts w:ascii="Arial" w:hAnsi="Arial" w:cs="Arial"/>
          </w:rPr>
          <w:fldChar w:fldCharType="end"/>
        </w:r>
        <w:r w:rsidRPr="00392912">
          <w:rPr>
            <w:rFonts w:ascii="Arial" w:hAnsi="Arial" w:cs="Arial"/>
          </w:rPr>
          <w:t xml:space="preserve"> </w:t>
        </w:r>
        <w:r w:rsidR="0006121D" w:rsidRPr="0006121D">
          <w:fldChar w:fldCharType="begin"/>
        </w:r>
      </w:ins>
      <w:ins w:id="2712" w:author="eric.giuliani" w:date="2017-08-08T09:01:00Z">
        <w:r w:rsidR="00D965C8">
          <w:instrText>HYPERLINK "Artefatos%20-%20Especificacao.docx" \l "RN_166"</w:instrText>
        </w:r>
      </w:ins>
      <w:ins w:id="2713" w:author="Eric" w:date="2017-05-25T23:20:00Z">
        <w:del w:id="2714" w:author="eric.giuliani" w:date="2017-07-01T21:38:00Z">
          <w:r w:rsidDel="001F27B0">
            <w:delInstrText xml:space="preserve"> HYPERLINK "Artefatos%20-%20Especificacao.docx" \l "RN_166" </w:delInstrText>
          </w:r>
        </w:del>
        <w:r w:rsidR="0006121D" w:rsidRPr="0006121D">
          <w:fldChar w:fldCharType="separate"/>
        </w:r>
        <w:r w:rsidRPr="00392912">
          <w:rPr>
            <w:rStyle w:val="Hyperlink"/>
            <w:rFonts w:ascii="Arial" w:hAnsi="Arial" w:cs="Arial"/>
          </w:rPr>
          <w:t>RN_166</w:t>
        </w:r>
        <w:r w:rsidR="0006121D">
          <w:rPr>
            <w:rStyle w:val="Hyperlink"/>
            <w:rFonts w:ascii="Arial" w:hAnsi="Arial" w:cs="Arial"/>
          </w:rPr>
          <w:fldChar w:fldCharType="end"/>
        </w:r>
        <w:r w:rsidRPr="00392912">
          <w:rPr>
            <w:rFonts w:ascii="Arial" w:hAnsi="Arial" w:cs="Arial"/>
          </w:rPr>
          <w:t>]</w:t>
        </w:r>
      </w:ins>
      <w:ins w:id="2715" w:author="eric.giuliani" w:date="2017-05-26T09:05:00Z">
        <w:r w:rsidR="00FD6F16">
          <w:rPr>
            <w:rFonts w:ascii="Arial" w:hAnsi="Arial" w:cs="Arial"/>
          </w:rPr>
          <w:t xml:space="preserve"> [</w:t>
        </w:r>
        <w:r w:rsidR="0006121D">
          <w:rPr>
            <w:rFonts w:ascii="Arial" w:hAnsi="Arial" w:cs="Arial"/>
          </w:rPr>
          <w:fldChar w:fldCharType="begin"/>
        </w:r>
      </w:ins>
      <w:ins w:id="2716" w:author="eric.giuliani" w:date="2017-08-08T09:01:00Z">
        <w:r w:rsidR="00D965C8">
          <w:rPr>
            <w:rFonts w:ascii="Arial" w:hAnsi="Arial" w:cs="Arial"/>
          </w:rPr>
          <w:instrText>HYPERLINK "Artefatos%20-%20Especificacao.docx" \l "RN_003"</w:instrText>
        </w:r>
      </w:ins>
      <w:ins w:id="2717" w:author="eric.giuliani" w:date="2017-05-26T09:05:00Z">
        <w:r w:rsidR="0006121D">
          <w:rPr>
            <w:rFonts w:ascii="Arial" w:hAnsi="Arial" w:cs="Arial"/>
          </w:rPr>
          <w:fldChar w:fldCharType="separate"/>
        </w:r>
        <w:r w:rsidR="00FD6F16" w:rsidRPr="00FD6F16">
          <w:rPr>
            <w:rStyle w:val="Hyperlink"/>
            <w:rFonts w:ascii="Arial" w:hAnsi="Arial" w:cs="Arial"/>
          </w:rPr>
          <w:t>RN_003</w:t>
        </w:r>
        <w:r w:rsidR="0006121D">
          <w:rPr>
            <w:rFonts w:ascii="Arial" w:hAnsi="Arial" w:cs="Arial"/>
          </w:rPr>
          <w:fldChar w:fldCharType="end"/>
        </w:r>
      </w:ins>
      <w:ins w:id="2718" w:author="eric.giuliani" w:date="2017-05-26T09:23:00Z">
        <w:r w:rsidR="003430E4">
          <w:rPr>
            <w:rFonts w:ascii="Arial" w:hAnsi="Arial" w:cs="Arial"/>
          </w:rPr>
          <w:t xml:space="preserve"> </w:t>
        </w:r>
      </w:ins>
      <w:ins w:id="2719" w:author="eric.giuliani" w:date="2017-07-03T15:01:00Z">
        <w:r w:rsidR="0006121D" w:rsidRPr="008B4BE4">
          <w:rPr>
            <w:rFonts w:ascii="Arial" w:hAnsi="Arial" w:cs="Arial"/>
          </w:rPr>
          <w:fldChar w:fldCharType="begin"/>
        </w:r>
      </w:ins>
      <w:ins w:id="2720" w:author="eric.giuliani" w:date="2017-08-08T09:01:00Z">
        <w:r w:rsidR="00D965C8">
          <w:rPr>
            <w:rFonts w:ascii="Arial" w:hAnsi="Arial" w:cs="Arial"/>
          </w:rPr>
          <w:instrText>HYPERLINK "Artefatos%20-%20Especificacao.docx" \l "RN_011"</w:instrText>
        </w:r>
      </w:ins>
      <w:ins w:id="2721" w:author="eric.giuliani" w:date="2017-07-03T15:01:00Z">
        <w:r w:rsidR="0006121D" w:rsidRPr="008B4BE4">
          <w:rPr>
            <w:rFonts w:ascii="Arial" w:hAnsi="Arial" w:cs="Arial"/>
          </w:rPr>
          <w:fldChar w:fldCharType="separate"/>
        </w:r>
        <w:r w:rsidR="006A5205" w:rsidRPr="008B4BE4">
          <w:rPr>
            <w:rStyle w:val="Hyperlink"/>
            <w:rFonts w:ascii="Arial" w:hAnsi="Arial" w:cs="Arial"/>
          </w:rPr>
          <w:t>RN_011</w:t>
        </w:r>
        <w:r w:rsidR="0006121D" w:rsidRPr="008B4BE4">
          <w:rPr>
            <w:rFonts w:ascii="Arial" w:hAnsi="Arial" w:cs="Arial"/>
          </w:rPr>
          <w:fldChar w:fldCharType="end"/>
        </w:r>
        <w:r w:rsidR="006A5205">
          <w:rPr>
            <w:rFonts w:ascii="Arial" w:hAnsi="Arial" w:cs="Arial"/>
          </w:rPr>
          <w:t xml:space="preserve"> </w:t>
        </w:r>
      </w:ins>
      <w:ins w:id="2722" w:author="eric.giuliani" w:date="2017-05-26T09:23:00Z">
        <w:r w:rsidR="0006121D">
          <w:rPr>
            <w:rFonts w:ascii="Arial" w:hAnsi="Arial" w:cs="Arial"/>
          </w:rPr>
          <w:fldChar w:fldCharType="begin"/>
        </w:r>
      </w:ins>
      <w:ins w:id="2723" w:author="eric.giuliani" w:date="2017-08-08T09:01:00Z">
        <w:r w:rsidR="00D965C8">
          <w:rPr>
            <w:rFonts w:ascii="Arial" w:hAnsi="Arial" w:cs="Arial"/>
          </w:rPr>
          <w:instrText>HYPERLINK "Artefatos%20-%20Especificacao.docx" \l "RN_028"</w:instrText>
        </w:r>
      </w:ins>
      <w:ins w:id="2724" w:author="eric.giuliani" w:date="2017-05-26T09:23:00Z">
        <w:r w:rsidR="0006121D">
          <w:rPr>
            <w:rFonts w:ascii="Arial" w:hAnsi="Arial" w:cs="Arial"/>
          </w:rPr>
          <w:fldChar w:fldCharType="separate"/>
        </w:r>
        <w:r w:rsidR="003430E4" w:rsidRPr="003430E4">
          <w:rPr>
            <w:rStyle w:val="Hyperlink"/>
            <w:rFonts w:ascii="Arial" w:hAnsi="Arial" w:cs="Arial"/>
          </w:rPr>
          <w:t>RN_028</w:t>
        </w:r>
        <w:r w:rsidR="0006121D">
          <w:rPr>
            <w:rFonts w:ascii="Arial" w:hAnsi="Arial" w:cs="Arial"/>
          </w:rPr>
          <w:fldChar w:fldCharType="end"/>
        </w:r>
      </w:ins>
      <w:ins w:id="2725" w:author="eric.giuliani" w:date="2017-05-26T09:24:00Z">
        <w:r w:rsidR="003430E4">
          <w:rPr>
            <w:rFonts w:ascii="Arial" w:hAnsi="Arial" w:cs="Arial"/>
          </w:rPr>
          <w:t xml:space="preserve"> </w:t>
        </w:r>
        <w:r w:rsidR="0006121D">
          <w:rPr>
            <w:rFonts w:ascii="Arial" w:hAnsi="Arial" w:cs="Arial"/>
          </w:rPr>
          <w:fldChar w:fldCharType="begin"/>
        </w:r>
      </w:ins>
      <w:ins w:id="2726" w:author="eric.giuliani" w:date="2017-08-08T09:01:00Z">
        <w:r w:rsidR="00D965C8">
          <w:rPr>
            <w:rFonts w:ascii="Arial" w:hAnsi="Arial" w:cs="Arial"/>
          </w:rPr>
          <w:instrText>HYPERLINK "Artefatos%20-%20Especificacao.docx" \l "RN_021"</w:instrText>
        </w:r>
      </w:ins>
      <w:ins w:id="2727" w:author="eric.giuliani" w:date="2017-05-26T09:24:00Z">
        <w:r w:rsidR="0006121D">
          <w:rPr>
            <w:rFonts w:ascii="Arial" w:hAnsi="Arial" w:cs="Arial"/>
          </w:rPr>
          <w:fldChar w:fldCharType="separate"/>
        </w:r>
        <w:r w:rsidR="003430E4" w:rsidRPr="003430E4">
          <w:rPr>
            <w:rStyle w:val="Hyperlink"/>
            <w:rFonts w:ascii="Arial" w:hAnsi="Arial" w:cs="Arial"/>
          </w:rPr>
          <w:t>RN_021</w:t>
        </w:r>
        <w:r w:rsidR="0006121D">
          <w:rPr>
            <w:rFonts w:ascii="Arial" w:hAnsi="Arial" w:cs="Arial"/>
          </w:rPr>
          <w:fldChar w:fldCharType="end"/>
        </w:r>
        <w:r w:rsidR="003430E4">
          <w:rPr>
            <w:rFonts w:ascii="Arial" w:hAnsi="Arial" w:cs="Arial"/>
          </w:rPr>
          <w:t xml:space="preserve"> </w:t>
        </w:r>
        <w:r w:rsidR="0006121D">
          <w:rPr>
            <w:rFonts w:ascii="Arial" w:hAnsi="Arial" w:cs="Arial"/>
          </w:rPr>
          <w:fldChar w:fldCharType="begin"/>
        </w:r>
      </w:ins>
      <w:ins w:id="2728" w:author="eric.giuliani" w:date="2017-08-08T09:01:00Z">
        <w:r w:rsidR="00D965C8">
          <w:rPr>
            <w:rFonts w:ascii="Arial" w:hAnsi="Arial" w:cs="Arial"/>
          </w:rPr>
          <w:instrText>HYPERLINK "Artefatos%20-%20Especificacao.docx" \l "RN_090"</w:instrText>
        </w:r>
      </w:ins>
      <w:ins w:id="2729" w:author="eric.giuliani" w:date="2017-05-26T09:24:00Z">
        <w:r w:rsidR="0006121D">
          <w:rPr>
            <w:rFonts w:ascii="Arial" w:hAnsi="Arial" w:cs="Arial"/>
          </w:rPr>
          <w:fldChar w:fldCharType="separate"/>
        </w:r>
        <w:r w:rsidR="003430E4" w:rsidRPr="003430E4">
          <w:rPr>
            <w:rStyle w:val="Hyperlink"/>
            <w:rFonts w:ascii="Arial" w:hAnsi="Arial" w:cs="Arial"/>
          </w:rPr>
          <w:t>RN_090</w:t>
        </w:r>
        <w:r w:rsidR="0006121D">
          <w:rPr>
            <w:rFonts w:ascii="Arial" w:hAnsi="Arial" w:cs="Arial"/>
          </w:rPr>
          <w:fldChar w:fldCharType="end"/>
        </w:r>
        <w:r w:rsidR="003430E4">
          <w:rPr>
            <w:rFonts w:ascii="Arial" w:hAnsi="Arial" w:cs="Arial"/>
          </w:rPr>
          <w:t xml:space="preserve"> </w:t>
        </w:r>
        <w:r w:rsidR="0006121D">
          <w:rPr>
            <w:rFonts w:ascii="Arial" w:hAnsi="Arial" w:cs="Arial"/>
          </w:rPr>
          <w:fldChar w:fldCharType="begin"/>
        </w:r>
      </w:ins>
      <w:ins w:id="2730" w:author="eric.giuliani" w:date="2017-08-08T09:01:00Z">
        <w:r w:rsidR="00D965C8">
          <w:rPr>
            <w:rFonts w:ascii="Arial" w:hAnsi="Arial" w:cs="Arial"/>
          </w:rPr>
          <w:instrText>HYPERLINK "Artefatos%20-%20Especificacao.docx" \l "RN_012"</w:instrText>
        </w:r>
      </w:ins>
      <w:ins w:id="2731" w:author="eric.giuliani" w:date="2017-05-26T09:24:00Z">
        <w:r w:rsidR="0006121D">
          <w:rPr>
            <w:rFonts w:ascii="Arial" w:hAnsi="Arial" w:cs="Arial"/>
          </w:rPr>
          <w:fldChar w:fldCharType="separate"/>
        </w:r>
        <w:r w:rsidR="003430E4" w:rsidRPr="003430E4">
          <w:rPr>
            <w:rStyle w:val="Hyperlink"/>
            <w:rFonts w:ascii="Arial" w:hAnsi="Arial" w:cs="Arial"/>
          </w:rPr>
          <w:t>RN_012</w:t>
        </w:r>
        <w:r w:rsidR="0006121D">
          <w:rPr>
            <w:rFonts w:ascii="Arial" w:hAnsi="Arial" w:cs="Arial"/>
          </w:rPr>
          <w:fldChar w:fldCharType="end"/>
        </w:r>
        <w:r w:rsidR="003430E4">
          <w:rPr>
            <w:rFonts w:ascii="Arial" w:hAnsi="Arial" w:cs="Arial"/>
          </w:rPr>
          <w:t>]</w:t>
        </w:r>
      </w:ins>
      <w:ins w:id="2732" w:author="eric.giuliani" w:date="2017-07-04T14:58:00Z">
        <w:r w:rsidR="00A55968" w:rsidRPr="00A55968">
          <w:rPr>
            <w:rFonts w:ascii="Arial" w:hAnsi="Arial" w:cs="Arial"/>
          </w:rPr>
          <w:t xml:space="preserve"> </w:t>
        </w:r>
        <w:r w:rsidR="00A55968">
          <w:rPr>
            <w:rFonts w:ascii="Arial" w:hAnsi="Arial" w:cs="Arial"/>
          </w:rPr>
          <w:t>[</w:t>
        </w:r>
        <w:r w:rsidR="0006121D">
          <w:rPr>
            <w:rFonts w:ascii="Arial" w:hAnsi="Arial" w:cs="Arial"/>
          </w:rPr>
          <w:fldChar w:fldCharType="begin"/>
        </w:r>
      </w:ins>
      <w:ins w:id="2733" w:author="eric.giuliani" w:date="2017-08-08T09:01:00Z">
        <w:r w:rsidR="00D965C8">
          <w:rPr>
            <w:rFonts w:ascii="Arial" w:hAnsi="Arial" w:cs="Arial"/>
          </w:rPr>
          <w:instrText>HYPERLINK "Artefatos%20-%20Especificacao.docx" \l "RN_197"</w:instrText>
        </w:r>
      </w:ins>
      <w:ins w:id="2734" w:author="eric.giuliani" w:date="2017-07-04T14:58:00Z">
        <w:r w:rsidR="0006121D">
          <w:rPr>
            <w:rFonts w:ascii="Arial" w:hAnsi="Arial" w:cs="Arial"/>
          </w:rPr>
          <w:fldChar w:fldCharType="separate"/>
        </w:r>
        <w:r w:rsidR="00A55968" w:rsidRPr="00A93266">
          <w:rPr>
            <w:rStyle w:val="Hyperlink"/>
            <w:rFonts w:ascii="Arial" w:hAnsi="Arial" w:cs="Arial"/>
          </w:rPr>
          <w:t>RN_197</w:t>
        </w:r>
        <w:r w:rsidR="0006121D">
          <w:rPr>
            <w:rFonts w:ascii="Arial" w:hAnsi="Arial" w:cs="Arial"/>
          </w:rPr>
          <w:fldChar w:fldCharType="end"/>
        </w:r>
        <w:proofErr w:type="gramStart"/>
        <w:r w:rsidR="00A55968">
          <w:rPr>
            <w:rFonts w:ascii="Arial" w:hAnsi="Arial" w:cs="Arial"/>
          </w:rPr>
          <w:t>]</w:t>
        </w:r>
      </w:ins>
      <w:proofErr w:type="gramEnd"/>
    </w:p>
    <w:p w:rsidR="00773812" w:rsidRDefault="00773812" w:rsidP="00773812">
      <w:pPr>
        <w:pStyle w:val="Corpodetexto"/>
        <w:numPr>
          <w:ilvl w:val="0"/>
          <w:numId w:val="62"/>
        </w:numPr>
        <w:spacing w:after="0" w:line="360" w:lineRule="auto"/>
        <w:ind w:left="1276" w:hanging="425"/>
        <w:jc w:val="both"/>
        <w:rPr>
          <w:ins w:id="2735" w:author="Eric" w:date="2017-05-25T23:20:00Z"/>
          <w:rFonts w:ascii="Arial" w:hAnsi="Arial" w:cs="Arial"/>
        </w:rPr>
      </w:pPr>
      <w:ins w:id="2736" w:author="Eric" w:date="2017-05-25T23:20:00Z">
        <w:r w:rsidRPr="00C14D37">
          <w:rPr>
            <w:rFonts w:ascii="Arial" w:hAnsi="Arial" w:cs="Arial"/>
            <w:bCs/>
            <w:color w:val="000000" w:themeColor="text1"/>
          </w:rPr>
          <w:t xml:space="preserve">O Usuário </w:t>
        </w:r>
      </w:ins>
      <w:ins w:id="2737" w:author="Eric" w:date="2017-05-25T23:21:00Z">
        <w:r w:rsidRPr="002519C6">
          <w:rPr>
            <w:rFonts w:ascii="Arial" w:hAnsi="Arial" w:cs="Arial"/>
          </w:rPr>
          <w:t xml:space="preserve">Cash Power </w:t>
        </w:r>
      </w:ins>
      <w:ins w:id="2738" w:author="Eric" w:date="2017-05-25T23:20:00Z">
        <w:r w:rsidRPr="00C14D37">
          <w:rPr>
            <w:rFonts w:ascii="Arial" w:hAnsi="Arial" w:cs="Arial"/>
            <w:bCs/>
            <w:color w:val="000000" w:themeColor="text1"/>
          </w:rPr>
          <w:t>visualiza as informações e aciona o botão "Voltar";</w:t>
        </w:r>
        <w:r>
          <w:rPr>
            <w:rFonts w:ascii="Arial" w:hAnsi="Arial" w:cs="Arial"/>
            <w:bCs/>
            <w:color w:val="000000" w:themeColor="text1"/>
          </w:rPr>
          <w:t xml:space="preserve"> [</w:t>
        </w:r>
        <w:r w:rsidR="0006121D">
          <w:rPr>
            <w:rFonts w:ascii="Arial" w:hAnsi="Arial" w:cs="Arial"/>
            <w:bCs/>
            <w:color w:val="000000" w:themeColor="text1"/>
          </w:rPr>
          <w:fldChar w:fldCharType="begin"/>
        </w:r>
        <w:r>
          <w:rPr>
            <w:rFonts w:ascii="Arial" w:hAnsi="Arial" w:cs="Arial"/>
            <w:bCs/>
            <w:color w:val="000000" w:themeColor="text1"/>
          </w:rPr>
          <w:instrText xml:space="preserve"> HYPERLINK  \l "FA10" </w:instrText>
        </w:r>
        <w:r w:rsidR="0006121D">
          <w:rPr>
            <w:rFonts w:ascii="Arial" w:hAnsi="Arial" w:cs="Arial"/>
            <w:bCs/>
            <w:color w:val="000000" w:themeColor="text1"/>
          </w:rPr>
          <w:fldChar w:fldCharType="separate"/>
        </w:r>
        <w:r>
          <w:rPr>
            <w:rStyle w:val="Hyperlink"/>
            <w:rFonts w:ascii="Arial" w:hAnsi="Arial" w:cs="Arial"/>
            <w:bCs/>
          </w:rPr>
          <w:t>FA</w:t>
        </w:r>
        <w:r w:rsidRPr="00EE265D">
          <w:rPr>
            <w:rStyle w:val="Hyperlink"/>
            <w:rFonts w:ascii="Arial" w:hAnsi="Arial" w:cs="Arial"/>
            <w:bCs/>
          </w:rPr>
          <w:t>10</w:t>
        </w:r>
        <w:r w:rsidR="0006121D">
          <w:rPr>
            <w:rFonts w:ascii="Arial" w:hAnsi="Arial" w:cs="Arial"/>
            <w:bCs/>
            <w:color w:val="000000" w:themeColor="text1"/>
          </w:rPr>
          <w:fldChar w:fldCharType="end"/>
        </w:r>
        <w:proofErr w:type="gramStart"/>
        <w:r>
          <w:rPr>
            <w:rFonts w:ascii="Arial" w:hAnsi="Arial" w:cs="Arial"/>
            <w:bCs/>
            <w:color w:val="000000" w:themeColor="text1"/>
          </w:rPr>
          <w:t>]</w:t>
        </w:r>
        <w:proofErr w:type="gramEnd"/>
      </w:ins>
    </w:p>
    <w:p w:rsidR="00000000" w:rsidRDefault="0006121D">
      <w:pPr>
        <w:pStyle w:val="Corpodetexto"/>
        <w:numPr>
          <w:ilvl w:val="0"/>
          <w:numId w:val="62"/>
        </w:numPr>
        <w:spacing w:after="0" w:line="360" w:lineRule="auto"/>
        <w:ind w:left="1276" w:hanging="425"/>
        <w:jc w:val="both"/>
        <w:rPr>
          <w:rFonts w:ascii="Arial" w:hAnsi="Arial" w:cs="Arial"/>
        </w:rPr>
        <w:pPrChange w:id="2739" w:author="Eric" w:date="2017-05-25T23:21:00Z">
          <w:pPr>
            <w:pStyle w:val="Corpodetexto"/>
            <w:spacing w:after="0" w:line="360" w:lineRule="auto"/>
            <w:ind w:left="851"/>
            <w:jc w:val="both"/>
          </w:pPr>
        </w:pPrChange>
      </w:pPr>
      <w:ins w:id="2740" w:author="Eric" w:date="2017-05-25T23:20:00Z">
        <w:r w:rsidRPr="0006121D">
          <w:rPr>
            <w:rFonts w:ascii="Arial" w:hAnsi="Arial" w:cs="Arial"/>
            <w:bCs/>
            <w:color w:val="000000" w:themeColor="text1"/>
            <w:rPrChange w:id="2741" w:author="Eric" w:date="2017-05-25T23:21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O Sistema </w:t>
        </w:r>
        <w:r w:rsidRPr="0006121D">
          <w:rPr>
            <w:rFonts w:ascii="Arial" w:hAnsi="Arial" w:cs="Arial"/>
            <w:rPrChange w:id="2742" w:author="Eric" w:date="2017-05-25T23:21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redireciona</w:t>
        </w:r>
        <w:r w:rsidRPr="0006121D">
          <w:rPr>
            <w:rFonts w:ascii="Arial" w:hAnsi="Arial" w:cs="Arial"/>
            <w:bCs/>
            <w:color w:val="000000" w:themeColor="text1"/>
            <w:rPrChange w:id="2743" w:author="Eric" w:date="2017-05-25T23:21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o caso de uso para o passo </w:t>
        </w:r>
        <w:del w:id="2744" w:author="eric.giuliani" w:date="2017-07-03T14:36:00Z">
          <w:r w:rsidRPr="0006121D">
            <w:rPr>
              <w:rFonts w:ascii="Arial" w:hAnsi="Arial" w:cs="Arial"/>
              <w:bCs/>
              <w:color w:val="000000" w:themeColor="text1"/>
              <w:rPrChange w:id="2745" w:author="Eric" w:date="2017-05-25T23:21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>chamador.</w:delText>
          </w:r>
        </w:del>
      </w:ins>
      <w:ins w:id="2746" w:author="eric.giuliani" w:date="2017-07-03T14:36:00Z">
        <w:r w:rsidRPr="0006121D">
          <w:rPr>
            <w:rFonts w:ascii="Arial" w:hAnsi="Arial" w:cs="Arial"/>
            <w:bCs/>
            <w:color w:val="000000" w:themeColor="text1"/>
            <w:rPrChange w:id="2747" w:author="Eric" w:date="2017-05-25T23:21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chamador. </w:t>
        </w:r>
      </w:ins>
      <w:del w:id="2748" w:author="Eric" w:date="2017-05-25T23:20:00Z">
        <w:r w:rsidRPr="0006121D">
          <w:rPr>
            <w:rFonts w:ascii="Arial" w:hAnsi="Arial" w:cs="Arial"/>
            <w:rPrChange w:id="2749" w:author="Eric" w:date="2017-05-25T23:21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delText>aciona o botão/ícone "Histórico" de um registro armazenado na base de dados.</w:delText>
        </w:r>
      </w:del>
    </w:p>
    <w:p w:rsidR="001A6C7B" w:rsidRPr="002519C6" w:rsidDel="00444C50" w:rsidRDefault="001A6C7B" w:rsidP="001A6C7B">
      <w:pPr>
        <w:pStyle w:val="Corpodetexto"/>
        <w:numPr>
          <w:ilvl w:val="0"/>
          <w:numId w:val="46"/>
        </w:numPr>
        <w:spacing w:after="0" w:line="360" w:lineRule="auto"/>
        <w:ind w:left="1276" w:hanging="425"/>
        <w:rPr>
          <w:del w:id="2750" w:author="Eric" w:date="2017-05-25T23:21:00Z"/>
          <w:rFonts w:ascii="Arial" w:hAnsi="Arial" w:cs="Arial"/>
        </w:rPr>
      </w:pPr>
      <w:del w:id="2751" w:author="Eric" w:date="2017-05-25T23:21:00Z">
        <w:r w:rsidRPr="002519C6" w:rsidDel="00444C50">
          <w:rPr>
            <w:rFonts w:ascii="Arial" w:hAnsi="Arial" w:cs="Arial"/>
          </w:rPr>
          <w:delText>O Sistema recupera as informações da base de dados e disponibiliza o arquivo de histórico gerado para download; [</w:delText>
        </w:r>
        <w:r w:rsidR="0006121D" w:rsidRPr="0006121D" w:rsidDel="00444C50">
          <w:fldChar w:fldCharType="begin"/>
        </w:r>
        <w:r w:rsidR="003E42AA" w:rsidDel="00444C50">
          <w:delInstrText xml:space="preserve"> HYPERLINK \l "TS_05" </w:delInstrText>
        </w:r>
        <w:r w:rsidR="0006121D" w:rsidRPr="0006121D" w:rsidDel="00444C50">
          <w:fldChar w:fldCharType="separate"/>
        </w:r>
        <w:r w:rsidRPr="002519C6" w:rsidDel="00444C50">
          <w:rPr>
            <w:rStyle w:val="Hyperlink"/>
            <w:rFonts w:ascii="Arial" w:hAnsi="Arial" w:cs="Arial"/>
          </w:rPr>
          <w:delText>TS_05</w:delText>
        </w:r>
        <w:r w:rsidR="0006121D" w:rsidDel="00444C50">
          <w:rPr>
            <w:rStyle w:val="Hyperlink"/>
            <w:rFonts w:ascii="Arial" w:hAnsi="Arial" w:cs="Arial"/>
          </w:rPr>
          <w:fldChar w:fldCharType="end"/>
        </w:r>
        <w:r w:rsidRPr="002519C6" w:rsidDel="00444C50">
          <w:rPr>
            <w:rFonts w:ascii="Arial" w:hAnsi="Arial" w:cs="Arial"/>
          </w:rPr>
          <w:delText>] [</w:delText>
        </w:r>
        <w:r w:rsidR="0006121D" w:rsidRPr="0006121D" w:rsidDel="00444C50">
          <w:fldChar w:fldCharType="begin"/>
        </w:r>
        <w:r w:rsidR="003E42AA" w:rsidDel="00444C50">
          <w:delInstrText xml:space="preserve"> HYPERLINK "Artefatos%20-%20Especificacao.docx" \l "RN_174" </w:delInstrText>
        </w:r>
        <w:r w:rsidR="0006121D" w:rsidRPr="0006121D" w:rsidDel="00444C50">
          <w:fldChar w:fldCharType="separate"/>
        </w:r>
        <w:r w:rsidR="002519C6" w:rsidRPr="002519C6" w:rsidDel="00444C50">
          <w:rPr>
            <w:rStyle w:val="Hyperlink"/>
            <w:rFonts w:ascii="Arial" w:hAnsi="Arial" w:cs="Arial"/>
          </w:rPr>
          <w:delText>RN_174</w:delText>
        </w:r>
        <w:r w:rsidR="0006121D" w:rsidDel="00444C50">
          <w:rPr>
            <w:rStyle w:val="Hyperlink"/>
            <w:rFonts w:ascii="Arial" w:hAnsi="Arial" w:cs="Arial"/>
          </w:rPr>
          <w:fldChar w:fldCharType="end"/>
        </w:r>
        <w:r w:rsidRPr="002519C6" w:rsidDel="00444C50">
          <w:rPr>
            <w:rFonts w:ascii="Arial" w:hAnsi="Arial" w:cs="Arial"/>
          </w:rPr>
          <w:delText xml:space="preserve"> </w:delText>
        </w:r>
        <w:r w:rsidR="0006121D" w:rsidRPr="0006121D" w:rsidDel="00444C50">
          <w:fldChar w:fldCharType="begin"/>
        </w:r>
        <w:r w:rsidR="003E42AA" w:rsidDel="00444C50">
          <w:delInstrText xml:space="preserve"> HYPERLINK "Artefatos%20-%20Especificacao.docx" \l "RN_166" </w:delInstrText>
        </w:r>
        <w:r w:rsidR="0006121D" w:rsidRPr="0006121D" w:rsidDel="00444C50">
          <w:fldChar w:fldCharType="separate"/>
        </w:r>
        <w:r w:rsidR="00DD7D1A" w:rsidRPr="002519C6" w:rsidDel="00444C50">
          <w:rPr>
            <w:rStyle w:val="Hyperlink"/>
            <w:rFonts w:ascii="Arial" w:hAnsi="Arial" w:cs="Arial"/>
          </w:rPr>
          <w:delText>RN_166</w:delText>
        </w:r>
        <w:r w:rsidR="0006121D" w:rsidDel="00444C50">
          <w:rPr>
            <w:rStyle w:val="Hyperlink"/>
            <w:rFonts w:ascii="Arial" w:hAnsi="Arial" w:cs="Arial"/>
          </w:rPr>
          <w:fldChar w:fldCharType="end"/>
        </w:r>
        <w:r w:rsidRPr="002519C6" w:rsidDel="00444C50">
          <w:rPr>
            <w:rFonts w:ascii="Arial" w:hAnsi="Arial" w:cs="Arial"/>
          </w:rPr>
          <w:delText>] [</w:delText>
        </w:r>
        <w:r w:rsidR="0006121D" w:rsidRPr="0006121D" w:rsidDel="00444C50">
          <w:fldChar w:fldCharType="begin"/>
        </w:r>
        <w:r w:rsidR="003E42AA" w:rsidDel="00444C50">
          <w:delInstrText xml:space="preserve"> HYPERLINK "Artefatos%20-%20Especificacao.docx" \l "RN_030" </w:delInstrText>
        </w:r>
        <w:r w:rsidR="0006121D" w:rsidRPr="0006121D" w:rsidDel="00444C50">
          <w:fldChar w:fldCharType="separate"/>
        </w:r>
        <w:r w:rsidRPr="002519C6" w:rsidDel="00444C50">
          <w:rPr>
            <w:rStyle w:val="Hyperlink"/>
            <w:rFonts w:ascii="Arial" w:hAnsi="Arial" w:cs="Arial"/>
          </w:rPr>
          <w:delText>RN_030</w:delText>
        </w:r>
        <w:r w:rsidR="0006121D" w:rsidDel="00444C50">
          <w:rPr>
            <w:rStyle w:val="Hyperlink"/>
            <w:rFonts w:ascii="Arial" w:hAnsi="Arial" w:cs="Arial"/>
          </w:rPr>
          <w:fldChar w:fldCharType="end"/>
        </w:r>
        <w:r w:rsidRPr="002519C6" w:rsidDel="00444C50">
          <w:rPr>
            <w:rFonts w:ascii="Arial" w:hAnsi="Arial" w:cs="Arial"/>
          </w:rPr>
          <w:delText>]</w:delText>
        </w:r>
      </w:del>
    </w:p>
    <w:p w:rsidR="001A6C7B" w:rsidRPr="002519C6" w:rsidDel="00444C50" w:rsidRDefault="001A6C7B" w:rsidP="001A6C7B">
      <w:pPr>
        <w:pStyle w:val="Corpodetexto"/>
        <w:numPr>
          <w:ilvl w:val="0"/>
          <w:numId w:val="46"/>
        </w:numPr>
        <w:spacing w:after="0" w:line="360" w:lineRule="auto"/>
        <w:ind w:left="1276" w:hanging="425"/>
        <w:jc w:val="both"/>
        <w:rPr>
          <w:del w:id="2752" w:author="Eric" w:date="2017-05-25T23:21:00Z"/>
          <w:rFonts w:ascii="Arial" w:hAnsi="Arial" w:cs="Arial"/>
        </w:rPr>
      </w:pPr>
      <w:del w:id="2753" w:author="Eric" w:date="2017-05-25T23:21:00Z">
        <w:r w:rsidRPr="002519C6" w:rsidDel="00444C50">
          <w:rPr>
            <w:rFonts w:ascii="Arial" w:hAnsi="Arial" w:cs="Arial"/>
          </w:rPr>
          <w:delText>O Sistema registra log de auditoria. [</w:delText>
        </w:r>
        <w:r w:rsidR="0006121D" w:rsidRPr="0006121D" w:rsidDel="00444C50">
          <w:fldChar w:fldCharType="begin"/>
        </w:r>
        <w:r w:rsidR="003E42AA" w:rsidDel="00444C50">
          <w:delInstrText xml:space="preserve"> HYPERLINK "Artefatos%20-%20Especificacao.docx" \l "RN_031" </w:delInstrText>
        </w:r>
        <w:r w:rsidR="0006121D" w:rsidRPr="0006121D" w:rsidDel="00444C50">
          <w:fldChar w:fldCharType="separate"/>
        </w:r>
        <w:r w:rsidRPr="002519C6" w:rsidDel="00444C50">
          <w:rPr>
            <w:rStyle w:val="Hyperlink"/>
            <w:rFonts w:ascii="Arial" w:hAnsi="Arial" w:cs="Arial"/>
          </w:rPr>
          <w:delText>RN_031</w:delText>
        </w:r>
        <w:r w:rsidR="0006121D" w:rsidDel="00444C50">
          <w:rPr>
            <w:rStyle w:val="Hyperlink"/>
            <w:rFonts w:ascii="Arial" w:hAnsi="Arial" w:cs="Arial"/>
          </w:rPr>
          <w:fldChar w:fldCharType="end"/>
        </w:r>
        <w:r w:rsidRPr="002519C6" w:rsidDel="00444C50">
          <w:rPr>
            <w:rFonts w:ascii="Arial" w:hAnsi="Arial" w:cs="Arial"/>
          </w:rPr>
          <w:delText>]</w:delText>
        </w:r>
      </w:del>
    </w:p>
    <w:p w:rsidR="00DD7D1A" w:rsidRPr="002519C6" w:rsidDel="00444C50" w:rsidRDefault="00DD7D1A" w:rsidP="001A6C7B">
      <w:pPr>
        <w:pStyle w:val="Corpodetexto"/>
        <w:numPr>
          <w:ilvl w:val="0"/>
          <w:numId w:val="46"/>
        </w:numPr>
        <w:spacing w:after="0" w:line="360" w:lineRule="auto"/>
        <w:ind w:left="1276" w:hanging="425"/>
        <w:jc w:val="both"/>
        <w:rPr>
          <w:del w:id="2754" w:author="Eric" w:date="2017-05-25T23:21:00Z"/>
          <w:rFonts w:ascii="Arial" w:hAnsi="Arial" w:cs="Arial"/>
        </w:rPr>
      </w:pPr>
      <w:del w:id="2755" w:author="Eric" w:date="2017-05-25T23:21:00Z">
        <w:r w:rsidRPr="002519C6" w:rsidDel="00444C50">
          <w:rPr>
            <w:rFonts w:ascii="Arial" w:hAnsi="Arial" w:cs="Arial"/>
          </w:rPr>
          <w:delText>O fluxo é finalizado.</w:delText>
        </w:r>
      </w:del>
    </w:p>
    <w:p w:rsidR="00000000" w:rsidRDefault="0034775F">
      <w:pPr>
        <w:pStyle w:val="Corpodetexto"/>
        <w:spacing w:after="0" w:line="360" w:lineRule="auto"/>
        <w:ind w:left="0"/>
        <w:jc w:val="both"/>
        <w:rPr>
          <w:rFonts w:ascii="Arial" w:hAnsi="Arial" w:cs="Arial"/>
        </w:rPr>
        <w:pPrChange w:id="2756" w:author="Eric" w:date="2017-05-25T23:21:00Z">
          <w:pPr>
            <w:pStyle w:val="Corpodetexto"/>
            <w:spacing w:after="0" w:line="360" w:lineRule="auto"/>
            <w:jc w:val="both"/>
          </w:pPr>
        </w:pPrChange>
      </w:pPr>
    </w:p>
    <w:p w:rsidR="002D2877" w:rsidRPr="002519C6" w:rsidRDefault="002D2877" w:rsidP="002D2877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</w:rPr>
      </w:pPr>
      <w:bookmarkStart w:id="2757" w:name="FA06"/>
      <w:bookmarkEnd w:id="2757"/>
      <w:r w:rsidRPr="002519C6">
        <w:rPr>
          <w:rFonts w:ascii="Arial" w:hAnsi="Arial" w:cs="Arial"/>
          <w:b/>
        </w:rPr>
        <w:t>Confirmar inclusão</w:t>
      </w:r>
      <w:ins w:id="2758" w:author="eric.giuliani" w:date="2017-07-03T14:26:00Z">
        <w:r w:rsidR="00DA1510">
          <w:rPr>
            <w:rFonts w:ascii="Arial" w:hAnsi="Arial" w:cs="Arial"/>
            <w:b/>
          </w:rPr>
          <w:t>/alteração</w:t>
        </w:r>
      </w:ins>
      <w:r w:rsidRPr="002519C6">
        <w:rPr>
          <w:rFonts w:ascii="Arial" w:hAnsi="Arial" w:cs="Arial"/>
          <w:b/>
        </w:rPr>
        <w:t xml:space="preserve"> com inconsistência de negócio</w:t>
      </w:r>
    </w:p>
    <w:p w:rsidR="002D2877" w:rsidRPr="002519C6" w:rsidRDefault="002D2877" w:rsidP="002D2877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Este fluxo inicia quando o </w:t>
      </w:r>
      <w:r w:rsidR="00F87B9F" w:rsidRPr="002519C6">
        <w:rPr>
          <w:rFonts w:ascii="Arial" w:hAnsi="Arial" w:cs="Arial"/>
        </w:rPr>
        <w:t>Usuário Cash Power</w:t>
      </w:r>
      <w:r w:rsidRPr="002519C6">
        <w:rPr>
          <w:rFonts w:ascii="Arial" w:hAnsi="Arial" w:cs="Arial"/>
        </w:rPr>
        <w:t xml:space="preserve"> aciona o botão "Salvar".</w:t>
      </w:r>
    </w:p>
    <w:p w:rsidR="002D2877" w:rsidRPr="002519C6" w:rsidRDefault="002D2877" w:rsidP="002D2877">
      <w:pPr>
        <w:pStyle w:val="Corpodetexto"/>
        <w:numPr>
          <w:ilvl w:val="0"/>
          <w:numId w:val="39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Sistema verifica que pelo menos uma inconsistência de negócio foi detectada e apresenta a mensagem; [</w:t>
      </w:r>
      <w:hyperlink w:anchor="FE02" w:history="1">
        <w:r w:rsidRPr="002519C6">
          <w:rPr>
            <w:rStyle w:val="Hyperlink"/>
            <w:rFonts w:ascii="Arial" w:hAnsi="Arial" w:cs="Arial"/>
          </w:rPr>
          <w:t>FE02</w:t>
        </w:r>
      </w:hyperlink>
      <w:r w:rsidRPr="002519C6">
        <w:rPr>
          <w:rFonts w:ascii="Arial" w:hAnsi="Arial" w:cs="Arial"/>
        </w:rPr>
        <w:t xml:space="preserve"> </w:t>
      </w:r>
      <w:r w:rsidR="0006121D">
        <w:fldChar w:fldCharType="begin"/>
      </w:r>
      <w:ins w:id="2759" w:author="eric.giuliani" w:date="2017-08-08T09:02:00Z">
        <w:r w:rsidR="00D965C8">
          <w:instrText>HYPERLINK "Artefatos%20-%20Especificacao.docx" \l "RN_109"</w:instrText>
        </w:r>
      </w:ins>
      <w:del w:id="2760" w:author="eric.giuliani" w:date="2017-07-01T21:38:00Z">
        <w:r w:rsidR="00B74E9E" w:rsidDel="001F27B0">
          <w:delInstrText>HYPERLINK "Artefatos%20-%20Especificacao.docx" \l "RN_109"</w:delInstrText>
        </w:r>
      </w:del>
      <w:r w:rsidR="0006121D">
        <w:fldChar w:fldCharType="separate"/>
      </w:r>
      <w:r w:rsidR="002519C6" w:rsidRPr="002519C6">
        <w:rPr>
          <w:rStyle w:val="Hyperlink"/>
          <w:rFonts w:ascii="Arial" w:hAnsi="Arial" w:cs="Arial"/>
        </w:rPr>
        <w:t>RN_109</w:t>
      </w:r>
      <w:r w:rsidR="0006121D">
        <w:fldChar w:fldCharType="end"/>
      </w:r>
      <w:proofErr w:type="gramStart"/>
      <w:r w:rsidRPr="002519C6">
        <w:rPr>
          <w:rFonts w:ascii="Arial" w:hAnsi="Arial" w:cs="Arial"/>
        </w:rPr>
        <w:t>]</w:t>
      </w:r>
      <w:proofErr w:type="gramEnd"/>
    </w:p>
    <w:p w:rsidR="002D2877" w:rsidRPr="002519C6" w:rsidRDefault="002D2877" w:rsidP="002D2877">
      <w:pPr>
        <w:pStyle w:val="Corpodetexto"/>
        <w:numPr>
          <w:ilvl w:val="0"/>
          <w:numId w:val="39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O </w:t>
      </w:r>
      <w:r w:rsidR="00F87B9F" w:rsidRPr="002519C6">
        <w:rPr>
          <w:rFonts w:ascii="Arial" w:hAnsi="Arial" w:cs="Arial"/>
        </w:rPr>
        <w:t>Usuário Cash Power</w:t>
      </w:r>
      <w:r w:rsidRPr="002519C6">
        <w:rPr>
          <w:rFonts w:ascii="Arial" w:hAnsi="Arial" w:cs="Arial"/>
        </w:rPr>
        <w:t xml:space="preserve"> aciona o botão "Sim"; [</w:t>
      </w:r>
      <w:hyperlink w:anchor="FA07" w:history="1">
        <w:r w:rsidRPr="002519C6">
          <w:rPr>
            <w:rStyle w:val="Hyperlink"/>
            <w:rFonts w:ascii="Arial" w:hAnsi="Arial" w:cs="Arial"/>
          </w:rPr>
          <w:t>FA07</w:t>
        </w:r>
      </w:hyperlink>
      <w:r w:rsidRPr="002519C6">
        <w:rPr>
          <w:rFonts w:ascii="Arial" w:hAnsi="Arial" w:cs="Arial"/>
        </w:rPr>
        <w:t>]</w:t>
      </w:r>
    </w:p>
    <w:p w:rsidR="002519C6" w:rsidRPr="002519C6" w:rsidRDefault="002D2877" w:rsidP="002519C6">
      <w:pPr>
        <w:pStyle w:val="Corpodetexto"/>
        <w:numPr>
          <w:ilvl w:val="0"/>
          <w:numId w:val="10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Sistema salva as informações na base de dados e registra o log de auditoria;</w:t>
      </w:r>
      <w:r w:rsidRPr="002519C6">
        <w:rPr>
          <w:rFonts w:ascii="Arial" w:hAnsi="Arial" w:cs="Arial"/>
          <w:bCs/>
          <w:color w:val="000000" w:themeColor="text1"/>
        </w:rPr>
        <w:t xml:space="preserve"> [</w:t>
      </w:r>
      <w:r w:rsidR="0006121D">
        <w:fldChar w:fldCharType="begin"/>
      </w:r>
      <w:ins w:id="2761" w:author="eric.giuliani" w:date="2017-08-08T09:02:00Z">
        <w:r w:rsidR="00D965C8">
          <w:instrText>HYPERLINK "Artefatos%20-%20Especificacao.docx" \l "RN_172"</w:instrText>
        </w:r>
      </w:ins>
      <w:del w:id="2762" w:author="eric.giuliani" w:date="2017-07-01T21:38:00Z">
        <w:r w:rsidR="00B74E9E" w:rsidDel="001F27B0">
          <w:delInstrText>HYPERLINK "Artefatos%20-%20Especificacao.docx" \l "RN_172"</w:delInstrText>
        </w:r>
      </w:del>
      <w:r w:rsidR="0006121D">
        <w:fldChar w:fldCharType="separate"/>
      </w:r>
      <w:r w:rsidR="002519C6" w:rsidRPr="002519C6">
        <w:rPr>
          <w:rStyle w:val="Hyperlink"/>
          <w:rFonts w:ascii="Arial" w:hAnsi="Arial" w:cs="Arial"/>
          <w:bCs/>
        </w:rPr>
        <w:t>RN_172</w:t>
      </w:r>
      <w:r w:rsidR="0006121D">
        <w:fldChar w:fldCharType="end"/>
      </w:r>
      <w:r w:rsidR="002519C6" w:rsidRPr="002519C6">
        <w:rPr>
          <w:rFonts w:ascii="Arial" w:hAnsi="Arial" w:cs="Arial"/>
        </w:rPr>
        <w:t xml:space="preserve"> </w:t>
      </w:r>
      <w:r w:rsidR="0006121D">
        <w:fldChar w:fldCharType="begin"/>
      </w:r>
      <w:ins w:id="2763" w:author="eric.giuliani" w:date="2017-08-08T09:02:00Z">
        <w:r w:rsidR="00D965C8">
          <w:instrText>HYPERLINK "Artefatos%20-%20Especificacao.docx" \l "RN_166"</w:instrText>
        </w:r>
      </w:ins>
      <w:del w:id="2764" w:author="eric.giuliani" w:date="2017-07-01T21:38:00Z">
        <w:r w:rsidR="00B74E9E" w:rsidDel="001F27B0">
          <w:delInstrText>HYPERLINK "Artefatos%20-%20Especificacao.docx" \l "RN_166"</w:delInstrText>
        </w:r>
      </w:del>
      <w:r w:rsidR="0006121D">
        <w:fldChar w:fldCharType="separate"/>
      </w:r>
      <w:r w:rsidR="002519C6" w:rsidRPr="002519C6">
        <w:rPr>
          <w:rStyle w:val="Hyperlink"/>
          <w:rFonts w:ascii="Arial" w:hAnsi="Arial" w:cs="Arial"/>
        </w:rPr>
        <w:t>RN_166</w:t>
      </w:r>
      <w:r w:rsidR="0006121D">
        <w:fldChar w:fldCharType="end"/>
      </w:r>
      <w:r w:rsidRPr="002519C6">
        <w:rPr>
          <w:rFonts w:ascii="Arial" w:hAnsi="Arial" w:cs="Arial"/>
          <w:bCs/>
          <w:color w:val="000000" w:themeColor="text1"/>
        </w:rPr>
        <w:t>]</w:t>
      </w:r>
      <w:r w:rsidRPr="002519C6">
        <w:rPr>
          <w:rFonts w:ascii="Arial" w:hAnsi="Arial" w:cs="Arial"/>
        </w:rPr>
        <w:t xml:space="preserve"> </w:t>
      </w:r>
      <w:r w:rsidR="002519C6" w:rsidRPr="002519C6">
        <w:rPr>
          <w:rFonts w:ascii="Arial" w:hAnsi="Arial" w:cs="Arial"/>
        </w:rPr>
        <w:t>[</w:t>
      </w:r>
      <w:r w:rsidR="0006121D">
        <w:fldChar w:fldCharType="begin"/>
      </w:r>
      <w:ins w:id="2765" w:author="eric.giuliani" w:date="2017-08-08T09:02:00Z">
        <w:r w:rsidR="00D965C8">
          <w:instrText>HYPERLINK "Artefatos%20-%20Especificacao.docx" \l "RN_030"</w:instrText>
        </w:r>
      </w:ins>
      <w:del w:id="2766" w:author="eric.giuliani" w:date="2017-07-01T21:38:00Z">
        <w:r w:rsidR="00B74E9E" w:rsidDel="001F27B0">
          <w:delInstrText>HYPERLINK "Artefatos%20-%20Especificacao.docx" \l "RN_030"</w:delInstrText>
        </w:r>
      </w:del>
      <w:r w:rsidR="0006121D">
        <w:fldChar w:fldCharType="separate"/>
      </w:r>
      <w:r w:rsidR="002519C6" w:rsidRPr="002519C6">
        <w:rPr>
          <w:rStyle w:val="Hyperlink"/>
          <w:rFonts w:ascii="Arial" w:hAnsi="Arial" w:cs="Arial"/>
        </w:rPr>
        <w:t>RN_030</w:t>
      </w:r>
      <w:r w:rsidR="0006121D">
        <w:fldChar w:fldCharType="end"/>
      </w:r>
      <w:r w:rsidR="002519C6" w:rsidRPr="002519C6">
        <w:rPr>
          <w:rFonts w:ascii="Arial" w:hAnsi="Arial" w:cs="Arial"/>
        </w:rPr>
        <w:t xml:space="preserve"> </w:t>
      </w:r>
      <w:r w:rsidR="0006121D">
        <w:fldChar w:fldCharType="begin"/>
      </w:r>
      <w:ins w:id="2767" w:author="eric.giuliani" w:date="2017-08-08T09:02:00Z">
        <w:r w:rsidR="00D965C8">
          <w:instrText>HYPERLINK "Artefatos%20-%20Especificacao.docx" \l "RN_031"</w:instrText>
        </w:r>
      </w:ins>
      <w:del w:id="2768" w:author="eric.giuliani" w:date="2017-07-01T21:38:00Z">
        <w:r w:rsidR="00B74E9E" w:rsidDel="001F27B0">
          <w:delInstrText>HYPERLINK "Artefatos%20-%20Especificacao.docx" \l "RN_031"</w:delInstrText>
        </w:r>
      </w:del>
      <w:r w:rsidR="0006121D">
        <w:fldChar w:fldCharType="separate"/>
      </w:r>
      <w:r w:rsidR="002519C6" w:rsidRPr="002519C6">
        <w:rPr>
          <w:rStyle w:val="Hyperlink"/>
          <w:rFonts w:ascii="Arial" w:hAnsi="Arial" w:cs="Arial"/>
        </w:rPr>
        <w:t>RN_031</w:t>
      </w:r>
      <w:r w:rsidR="0006121D">
        <w:fldChar w:fldCharType="end"/>
      </w:r>
      <w:proofErr w:type="gramStart"/>
      <w:r w:rsidR="002519C6" w:rsidRPr="002519C6">
        <w:rPr>
          <w:rFonts w:ascii="Arial" w:hAnsi="Arial" w:cs="Arial"/>
        </w:rPr>
        <w:t>]</w:t>
      </w:r>
      <w:proofErr w:type="gramEnd"/>
    </w:p>
    <w:p w:rsidR="002D2877" w:rsidRPr="002519C6" w:rsidRDefault="002D2877" w:rsidP="002D2877">
      <w:pPr>
        <w:pStyle w:val="Corpodetexto"/>
        <w:numPr>
          <w:ilvl w:val="0"/>
          <w:numId w:val="39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fluxo é finalizado.</w:t>
      </w:r>
    </w:p>
    <w:p w:rsidR="002D2877" w:rsidRPr="002519C6" w:rsidRDefault="002D2877" w:rsidP="002D2877">
      <w:pPr>
        <w:pStyle w:val="Corpodetexto"/>
        <w:spacing w:after="0" w:line="360" w:lineRule="auto"/>
        <w:ind w:left="1276"/>
        <w:jc w:val="both"/>
        <w:rPr>
          <w:rFonts w:ascii="Arial" w:hAnsi="Arial" w:cs="Arial"/>
        </w:rPr>
      </w:pPr>
    </w:p>
    <w:p w:rsidR="002D2877" w:rsidRPr="002519C6" w:rsidRDefault="002D2877" w:rsidP="002D2877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rFonts w:ascii="Arial" w:hAnsi="Arial" w:cs="Arial"/>
          <w:b/>
        </w:rPr>
      </w:pPr>
      <w:bookmarkStart w:id="2769" w:name="FA07"/>
      <w:bookmarkEnd w:id="2769"/>
      <w:r w:rsidRPr="002519C6">
        <w:rPr>
          <w:rFonts w:ascii="Arial" w:hAnsi="Arial" w:cs="Arial"/>
          <w:b/>
        </w:rPr>
        <w:t>Não confirmar</w:t>
      </w:r>
    </w:p>
    <w:p w:rsidR="002D2877" w:rsidRPr="002519C6" w:rsidRDefault="002D2877" w:rsidP="002D2877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Este fluxo inicia quando o Sistema apresenta uma mensagem de confirmação.</w:t>
      </w:r>
    </w:p>
    <w:p w:rsidR="002D2877" w:rsidRPr="002519C6" w:rsidRDefault="002D2877" w:rsidP="002D2877">
      <w:pPr>
        <w:pStyle w:val="Corpodetexto"/>
        <w:numPr>
          <w:ilvl w:val="0"/>
          <w:numId w:val="40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O </w:t>
      </w:r>
      <w:r w:rsidR="00F87B9F" w:rsidRPr="002519C6">
        <w:rPr>
          <w:rFonts w:ascii="Arial" w:hAnsi="Arial" w:cs="Arial"/>
        </w:rPr>
        <w:t>Usuário Cash Power</w:t>
      </w:r>
      <w:r w:rsidRPr="002519C6">
        <w:rPr>
          <w:rFonts w:ascii="Arial" w:hAnsi="Arial" w:cs="Arial"/>
        </w:rPr>
        <w:t xml:space="preserve"> aciona o botão "Não";</w:t>
      </w:r>
    </w:p>
    <w:p w:rsidR="002D2877" w:rsidRPr="002519C6" w:rsidRDefault="002D2877" w:rsidP="002D2877">
      <w:pPr>
        <w:pStyle w:val="Corpodetexto"/>
        <w:numPr>
          <w:ilvl w:val="0"/>
          <w:numId w:val="40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Sistema cancela a operação;</w:t>
      </w:r>
    </w:p>
    <w:p w:rsidR="002D2877" w:rsidRPr="002519C6" w:rsidRDefault="002D2877" w:rsidP="002D2877">
      <w:pPr>
        <w:pStyle w:val="Corpodetexto"/>
        <w:numPr>
          <w:ilvl w:val="0"/>
          <w:numId w:val="40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fluxo é finalizado.</w:t>
      </w:r>
    </w:p>
    <w:p w:rsidR="002D2877" w:rsidRDefault="002D2877" w:rsidP="002D2877">
      <w:pPr>
        <w:pStyle w:val="Corpodetexto"/>
        <w:spacing w:after="0" w:line="360" w:lineRule="auto"/>
        <w:ind w:left="1276"/>
        <w:jc w:val="both"/>
        <w:rPr>
          <w:ins w:id="2770" w:author="Eric" w:date="2017-05-21T22:13:00Z"/>
          <w:rFonts w:ascii="Arial" w:hAnsi="Arial" w:cs="Arial"/>
        </w:rPr>
      </w:pPr>
    </w:p>
    <w:p w:rsidR="00092844" w:rsidRPr="002519C6" w:rsidRDefault="00092844" w:rsidP="00092844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ins w:id="2771" w:author="Eric" w:date="2017-05-21T22:13:00Z"/>
          <w:rFonts w:ascii="Arial" w:hAnsi="Arial" w:cs="Arial"/>
          <w:b/>
        </w:rPr>
      </w:pPr>
      <w:bookmarkStart w:id="2772" w:name="FA08"/>
      <w:bookmarkEnd w:id="2772"/>
      <w:ins w:id="2773" w:author="Eric" w:date="2017-05-21T22:13:00Z">
        <w:r w:rsidRPr="00C14D37">
          <w:rPr>
            <w:rFonts w:ascii="Arial" w:hAnsi="Arial" w:cs="Arial"/>
            <w:b/>
          </w:rPr>
          <w:t>Filtragem de pesquisa</w:t>
        </w:r>
      </w:ins>
    </w:p>
    <w:p w:rsidR="00954952" w:rsidRDefault="00954952" w:rsidP="00954952">
      <w:pPr>
        <w:pStyle w:val="Corpodetexto"/>
        <w:spacing w:after="0" w:line="360" w:lineRule="auto"/>
        <w:ind w:left="851"/>
        <w:jc w:val="both"/>
        <w:rPr>
          <w:ins w:id="2774" w:author="Eric" w:date="2017-05-21T22:16:00Z"/>
          <w:rFonts w:ascii="Arial" w:hAnsi="Arial" w:cs="Arial"/>
        </w:rPr>
      </w:pPr>
      <w:ins w:id="2775" w:author="Eric" w:date="2017-05-21T22:16:00Z">
        <w:r w:rsidRPr="00C14D37">
          <w:rPr>
            <w:rFonts w:ascii="Arial" w:hAnsi="Arial" w:cs="Arial"/>
          </w:rPr>
          <w:t xml:space="preserve">Este fluxo inicia quando o Usuário </w:t>
        </w:r>
        <w:r>
          <w:rPr>
            <w:rFonts w:ascii="Arial" w:hAnsi="Arial" w:cs="Arial"/>
          </w:rPr>
          <w:t>Cash Power</w:t>
        </w:r>
        <w:r w:rsidRPr="00392912">
          <w:rPr>
            <w:rFonts w:ascii="Arial" w:hAnsi="Arial" w:cs="Arial"/>
          </w:rPr>
          <w:t xml:space="preserve"> </w:t>
        </w:r>
        <w:r w:rsidRPr="00C14D37">
          <w:rPr>
            <w:rFonts w:ascii="Arial" w:hAnsi="Arial" w:cs="Arial"/>
          </w:rPr>
          <w:t>preenche algum dos campos de filtro de pesquisa.</w:t>
        </w:r>
      </w:ins>
    </w:p>
    <w:p w:rsidR="00954952" w:rsidRDefault="00954952" w:rsidP="00954952">
      <w:pPr>
        <w:pStyle w:val="Corpodetexto"/>
        <w:numPr>
          <w:ilvl w:val="0"/>
          <w:numId w:val="58"/>
        </w:numPr>
        <w:spacing w:after="0" w:line="360" w:lineRule="auto"/>
        <w:ind w:left="1276" w:hanging="425"/>
        <w:jc w:val="both"/>
        <w:rPr>
          <w:ins w:id="2776" w:author="Eric" w:date="2017-05-21T22:16:00Z"/>
          <w:rFonts w:ascii="Arial" w:hAnsi="Arial" w:cs="Arial"/>
        </w:rPr>
      </w:pPr>
      <w:ins w:id="2777" w:author="Eric" w:date="2017-05-21T22:16:00Z">
        <w:r>
          <w:rPr>
            <w:rFonts w:ascii="Arial" w:hAnsi="Arial" w:cs="Arial"/>
          </w:rPr>
          <w:t xml:space="preserve">O Usuário </w:t>
        </w:r>
      </w:ins>
      <w:ins w:id="2778" w:author="Eric" w:date="2017-05-21T22:17:00Z">
        <w:r>
          <w:rPr>
            <w:rFonts w:ascii="Arial" w:hAnsi="Arial" w:cs="Arial"/>
          </w:rPr>
          <w:t>Cash Power</w:t>
        </w:r>
      </w:ins>
      <w:ins w:id="2779" w:author="Eric" w:date="2017-05-21T22:16:00Z">
        <w:r>
          <w:rPr>
            <w:rFonts w:ascii="Arial" w:hAnsi="Arial" w:cs="Arial"/>
          </w:rPr>
          <w:t xml:space="preserve"> aciona o botão Pesquisar.</w:t>
        </w:r>
      </w:ins>
    </w:p>
    <w:p w:rsidR="00E85400" w:rsidRDefault="0006121D">
      <w:pPr>
        <w:pStyle w:val="Corpodetexto"/>
        <w:numPr>
          <w:ilvl w:val="0"/>
          <w:numId w:val="58"/>
        </w:numPr>
        <w:spacing w:after="0" w:line="360" w:lineRule="auto"/>
        <w:ind w:left="1276" w:hanging="425"/>
        <w:jc w:val="both"/>
        <w:rPr>
          <w:ins w:id="2780" w:author="Eric" w:date="2017-05-21T22:16:00Z"/>
          <w:del w:id="2781" w:author="eric.giuliani" w:date="2017-08-28T16:07:00Z"/>
          <w:rFonts w:ascii="Arial" w:hAnsi="Arial" w:cs="Arial"/>
        </w:rPr>
      </w:pPr>
      <w:ins w:id="2782" w:author="Eric" w:date="2017-05-21T22:16:00Z">
        <w:r w:rsidRPr="0006121D">
          <w:rPr>
            <w:rFonts w:ascii="Arial" w:hAnsi="Arial" w:cs="Arial"/>
            <w:bCs/>
            <w:color w:val="000000" w:themeColor="text1"/>
            <w:rPrChange w:id="2783" w:author="eric.giuliani" w:date="2017-07-03T14:36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O </w:t>
        </w:r>
        <w:r w:rsidRPr="0006121D">
          <w:rPr>
            <w:rFonts w:ascii="Arial" w:hAnsi="Arial" w:cs="Arial"/>
            <w:rPrChange w:id="2784" w:author="eric.giuliani" w:date="2017-07-03T14:3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Sistema</w:t>
        </w:r>
        <w:r w:rsidRPr="0006121D">
          <w:rPr>
            <w:rFonts w:ascii="Arial" w:hAnsi="Arial" w:cs="Arial"/>
            <w:bCs/>
            <w:color w:val="000000" w:themeColor="text1"/>
            <w:rPrChange w:id="2785" w:author="eric.giuliani" w:date="2017-07-03T14:36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recupera as informações da base de dados e apresenta os resultados em tela</w:t>
        </w:r>
        <w:del w:id="2786" w:author="eric.giuliani" w:date="2017-08-28T16:25:00Z">
          <w:r w:rsidRPr="0006121D">
            <w:rPr>
              <w:rFonts w:ascii="Arial" w:hAnsi="Arial" w:cs="Arial"/>
              <w:bCs/>
              <w:color w:val="000000" w:themeColor="text1"/>
              <w:rPrChange w:id="2787" w:author="eric.giuliani" w:date="2017-07-03T14:36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>; [</w:delText>
          </w:r>
        </w:del>
      </w:ins>
      <w:ins w:id="2788" w:author="Eric" w:date="2017-05-21T22:17:00Z">
        <w:del w:id="2789" w:author="eric.giuliani" w:date="2017-08-28T16:25:00Z">
          <w:r w:rsidRPr="0006121D">
            <w:rPr>
              <w:rPrChange w:id="2790" w:author="eric.giuliani" w:date="2017-08-28T16:25:00Z">
                <w:rPr>
                  <w:rStyle w:val="Hyperlink"/>
                  <w:rFonts w:ascii="Arial" w:hAnsi="Arial" w:cs="Arial"/>
                  <w:bCs/>
                </w:rPr>
              </w:rPrChange>
            </w:rPr>
            <w:delText>RN_173</w:delText>
          </w:r>
          <w:r w:rsidRPr="0006121D">
            <w:rPr>
              <w:rFonts w:ascii="Arial" w:hAnsi="Arial" w:cs="Arial"/>
              <w:bCs/>
              <w:color w:val="000000" w:themeColor="text1"/>
              <w:rPrChange w:id="2791" w:author="eric.giuliani" w:date="2017-07-03T14:36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>]</w:delText>
          </w:r>
        </w:del>
      </w:ins>
      <w:ins w:id="2792" w:author="Eric" w:date="2017-05-21T22:16:00Z">
        <w:del w:id="2793" w:author="eric.giuliani" w:date="2017-08-08T09:02:00Z">
          <w:r w:rsidRPr="0006121D" w:rsidDel="00D965C8">
            <w:rPr>
              <w:rFonts w:ascii="Arial" w:hAnsi="Arial" w:cs="Arial"/>
              <w:rPrChange w:id="2794" w:author="eric.giuliani" w:date="2017-07-03T14:36:00Z">
                <w:rPr>
                  <w:color w:val="0000FF" w:themeColor="hyperlink"/>
                  <w:u w:val="single"/>
                </w:rPr>
              </w:rPrChange>
            </w:rPr>
            <w:fldChar w:fldCharType="begin"/>
          </w:r>
        </w:del>
        <w:del w:id="2795" w:author="eric.giuliani" w:date="2017-07-01T21:38:00Z">
          <w:r w:rsidRPr="0006121D">
            <w:rPr>
              <w:rFonts w:ascii="Arial" w:hAnsi="Arial" w:cs="Arial"/>
              <w:rPrChange w:id="2796" w:author="eric.giuliani" w:date="2017-07-03T14:36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"RN_164"</w:delInstrText>
          </w:r>
        </w:del>
      </w:ins>
      <w:del w:id="2797" w:author="eric.giuliani" w:date="2017-08-08T09:02:00Z">
        <w:r w:rsidRPr="0006121D" w:rsidDel="00D965C8">
          <w:rPr>
            <w:rFonts w:ascii="Arial" w:hAnsi="Arial" w:cs="Arial"/>
            <w:rPrChange w:id="2798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end"/>
        </w:r>
      </w:del>
      <w:ins w:id="2799" w:author="eric.giuliani" w:date="2017-08-28T16:25:00Z">
        <w:r w:rsidR="00FC1133">
          <w:rPr>
            <w:rFonts w:ascii="Arial" w:hAnsi="Arial" w:cs="Arial"/>
          </w:rPr>
          <w:t xml:space="preserve">; </w:t>
        </w:r>
      </w:ins>
      <w:ins w:id="2800" w:author="eric.giuliani" w:date="2017-08-28T16:08:00Z">
        <w:r w:rsidR="00161B0C">
          <w:rPr>
            <w:rFonts w:ascii="Arial" w:hAnsi="Arial" w:cs="Arial"/>
          </w:rPr>
          <w:t>[</w:t>
        </w:r>
        <w:r>
          <w:rPr>
            <w:rFonts w:ascii="Arial" w:hAnsi="Arial" w:cs="Arial"/>
          </w:rPr>
          <w:fldChar w:fldCharType="begin"/>
        </w:r>
        <w:r w:rsidR="00161B0C">
          <w:rPr>
            <w:rFonts w:ascii="Arial" w:hAnsi="Arial" w:cs="Arial"/>
          </w:rPr>
          <w:instrText xml:space="preserve"> HYPERLINK "Artefatos%20-%20Especificacao.docx" \l "RN_030" </w:instrText>
        </w:r>
        <w:r>
          <w:rPr>
            <w:rFonts w:ascii="Arial" w:hAnsi="Arial" w:cs="Arial"/>
          </w:rPr>
          <w:fldChar w:fldCharType="separate"/>
        </w:r>
        <w:r w:rsidR="00161B0C" w:rsidRPr="00161B0C">
          <w:rPr>
            <w:rStyle w:val="Hyperlink"/>
            <w:rFonts w:ascii="Arial" w:hAnsi="Arial" w:cs="Arial"/>
          </w:rPr>
          <w:t>RN_030</w:t>
        </w:r>
        <w:r>
          <w:rPr>
            <w:rFonts w:ascii="Arial" w:hAnsi="Arial" w:cs="Arial"/>
          </w:rPr>
          <w:fldChar w:fldCharType="end"/>
        </w:r>
        <w:r w:rsidR="00161B0C">
          <w:rPr>
            <w:rFonts w:ascii="Arial" w:hAnsi="Arial" w:cs="Arial"/>
          </w:rPr>
          <w:t xml:space="preserve">] </w:t>
        </w:r>
      </w:ins>
      <w:ins w:id="2801" w:author="eric.giuliani" w:date="2017-08-08T09:02:00Z">
        <w:r w:rsidRPr="0006121D">
          <w:rPr>
            <w:rFonts w:ascii="Arial" w:hAnsi="Arial" w:cs="Arial"/>
            <w:rPrChange w:id="2802" w:author="eric.giuliani" w:date="2017-07-03T14:36:00Z">
              <w:rPr>
                <w:color w:val="0000FF" w:themeColor="hyperlink"/>
                <w:u w:val="single"/>
              </w:rPr>
            </w:rPrChange>
          </w:rPr>
          <w:t>[</w:t>
        </w:r>
        <w:r>
          <w:rPr>
            <w:rFonts w:ascii="Arial" w:hAnsi="Arial" w:cs="Arial"/>
          </w:rPr>
          <w:fldChar w:fldCharType="begin"/>
        </w:r>
        <w:r w:rsidR="00D965C8">
          <w:rPr>
            <w:rFonts w:ascii="Arial" w:hAnsi="Arial" w:cs="Arial"/>
          </w:rPr>
          <w:instrText xml:space="preserve"> HYPERLINK "Artefatos%20-%20Especificacao.docx" \l "RN_164" </w:instrText>
        </w:r>
        <w:r>
          <w:rPr>
            <w:rFonts w:ascii="Arial" w:hAnsi="Arial" w:cs="Arial"/>
          </w:rPr>
          <w:fldChar w:fldCharType="separate"/>
        </w:r>
        <w:r w:rsidRPr="0006121D">
          <w:rPr>
            <w:rStyle w:val="Hyperlink"/>
            <w:rFonts w:ascii="Arial" w:hAnsi="Arial" w:cs="Arial"/>
            <w:rPrChange w:id="2803" w:author="eric.giuliani" w:date="2017-08-08T09:02:00Z">
              <w:rPr>
                <w:rStyle w:val="Hyperlink"/>
              </w:rPr>
            </w:rPrChange>
          </w:rPr>
          <w:t>RN_164</w:t>
        </w:r>
        <w:r>
          <w:rPr>
            <w:rFonts w:ascii="Arial" w:hAnsi="Arial" w:cs="Arial"/>
          </w:rPr>
          <w:fldChar w:fldCharType="end"/>
        </w:r>
      </w:ins>
      <w:ins w:id="2804" w:author="eric.giuliani" w:date="2017-08-28T16:25:00Z">
        <w:r w:rsidR="00FC1133">
          <w:rPr>
            <w:rFonts w:ascii="Arial" w:hAnsi="Arial" w:cs="Arial"/>
          </w:rPr>
          <w:t xml:space="preserve"> </w:t>
        </w:r>
        <w:r w:rsidRPr="0006121D">
          <w:fldChar w:fldCharType="begin"/>
        </w:r>
        <w:r w:rsidR="00FC1133">
          <w:instrText>HYPERLINK "C:\\PROJETOS\\TFS\\SEFIN\\COSIP\\DEV\\Sprint 5\\Documentacao\\04_Requisitos\\Casos de Uso\\Artefatos - Especificacao.docx" \l "RN_173"</w:instrText>
        </w:r>
        <w:r w:rsidRPr="0006121D">
          <w:fldChar w:fldCharType="separate"/>
        </w:r>
        <w:r w:rsidR="00FC1133">
          <w:rPr>
            <w:rStyle w:val="Hyperlink"/>
            <w:rFonts w:ascii="Arial" w:hAnsi="Arial" w:cs="Arial"/>
            <w:bCs/>
          </w:rPr>
          <w:t>RN_173</w:t>
        </w:r>
        <w:r w:rsidRPr="002F106A">
          <w:rPr>
            <w:rStyle w:val="Hyperlink"/>
            <w:rFonts w:ascii="Arial" w:hAnsi="Arial" w:cs="Arial"/>
            <w:bCs/>
          </w:rPr>
          <w:fldChar w:fldCharType="end"/>
        </w:r>
        <w:r w:rsidR="00FC1133">
          <w:rPr>
            <w:rStyle w:val="Hyperlink"/>
            <w:rFonts w:ascii="Arial" w:hAnsi="Arial" w:cs="Arial"/>
            <w:bCs/>
          </w:rPr>
          <w:t xml:space="preserve"> </w:t>
        </w:r>
        <w:r w:rsidRPr="00EA54BB">
          <w:rPr>
            <w:rFonts w:ascii="Arial" w:hAnsi="Arial" w:cs="Arial"/>
            <w:bCs/>
            <w:color w:val="000000" w:themeColor="text1"/>
          </w:rPr>
          <w:fldChar w:fldCharType="begin"/>
        </w:r>
        <w:r w:rsidR="00FC1133">
          <w:rPr>
            <w:rFonts w:ascii="Arial" w:hAnsi="Arial" w:cs="Arial"/>
            <w:bCs/>
            <w:color w:val="000000" w:themeColor="text1"/>
          </w:rPr>
          <w:instrText>HYPERLINK "C:\\PROJETOS\\TFS\\SEFIN\\COSIP\\DEV\\Sprint 5\\Documentacao\\04_Requisitos\\Casos de Uso\\Artefatos - Especificacao.docx" \l "RN_193"</w:instrText>
        </w:r>
        <w:r w:rsidRPr="00EA54BB">
          <w:rPr>
            <w:rFonts w:ascii="Arial" w:hAnsi="Arial" w:cs="Arial"/>
            <w:bCs/>
            <w:color w:val="000000" w:themeColor="text1"/>
          </w:rPr>
          <w:fldChar w:fldCharType="separate"/>
        </w:r>
        <w:r w:rsidR="00FC1133" w:rsidRPr="00EA54BB">
          <w:rPr>
            <w:rStyle w:val="Hyperlink"/>
            <w:rFonts w:ascii="Arial" w:hAnsi="Arial" w:cs="Arial"/>
            <w:bCs/>
          </w:rPr>
          <w:t>RN_193</w:t>
        </w:r>
        <w:r w:rsidRPr="00EA54BB">
          <w:rPr>
            <w:rFonts w:ascii="Arial" w:hAnsi="Arial" w:cs="Arial"/>
            <w:bCs/>
            <w:color w:val="000000" w:themeColor="text1"/>
          </w:rPr>
          <w:fldChar w:fldCharType="end"/>
        </w:r>
        <w:r w:rsidR="00FC1133">
          <w:rPr>
            <w:rFonts w:ascii="Arial" w:hAnsi="Arial" w:cs="Arial"/>
            <w:bCs/>
            <w:color w:val="000000" w:themeColor="text1"/>
          </w:rPr>
          <w:t xml:space="preserve"> </w:t>
        </w:r>
      </w:ins>
      <w:ins w:id="2805" w:author="eric.giuliani" w:date="2017-08-28T15:51:00Z">
        <w:r>
          <w:rPr>
            <w:rFonts w:ascii="Arial" w:hAnsi="Arial" w:cs="Arial"/>
            <w:bCs/>
            <w:color w:val="000000" w:themeColor="text1"/>
          </w:rPr>
          <w:fldChar w:fldCharType="begin"/>
        </w:r>
        <w:r w:rsidR="00E27567">
          <w:rPr>
            <w:rFonts w:ascii="Arial" w:hAnsi="Arial" w:cs="Arial"/>
            <w:bCs/>
            <w:color w:val="000000" w:themeColor="text1"/>
          </w:rPr>
          <w:instrText>HYPERLINK "C:\\PROJETOS\\TFS\\SEFIN\\COSIP\\DEV\\Sprint 5\\Documentacao\\04_Requisitos\\Casos de Uso\\Artefatos - Especificacao.docx" \l "RN_207"</w:instrText>
        </w:r>
        <w:r>
          <w:rPr>
            <w:rFonts w:ascii="Arial" w:hAnsi="Arial" w:cs="Arial"/>
            <w:bCs/>
            <w:color w:val="000000" w:themeColor="text1"/>
          </w:rPr>
          <w:fldChar w:fldCharType="separate"/>
        </w:r>
        <w:r w:rsidR="00E27567" w:rsidRPr="008322D3">
          <w:rPr>
            <w:rStyle w:val="Hyperlink"/>
            <w:rFonts w:ascii="Arial" w:hAnsi="Arial" w:cs="Arial"/>
            <w:bCs/>
          </w:rPr>
          <w:t>RN_207</w:t>
        </w:r>
        <w:r>
          <w:rPr>
            <w:rFonts w:ascii="Arial" w:hAnsi="Arial" w:cs="Arial"/>
            <w:bCs/>
            <w:color w:val="000000" w:themeColor="text1"/>
          </w:rPr>
          <w:fldChar w:fldCharType="end"/>
        </w:r>
        <w:r w:rsidR="00E27567">
          <w:rPr>
            <w:rFonts w:ascii="Arial" w:hAnsi="Arial" w:cs="Arial"/>
          </w:rPr>
          <w:t>]</w:t>
        </w:r>
      </w:ins>
      <w:proofErr w:type="gramStart"/>
    </w:p>
    <w:p w:rsidR="00E85400" w:rsidRDefault="0006121D">
      <w:pPr>
        <w:pStyle w:val="Corpodetexto"/>
        <w:numPr>
          <w:ilvl w:val="0"/>
          <w:numId w:val="58"/>
        </w:numPr>
        <w:spacing w:after="0" w:line="360" w:lineRule="auto"/>
        <w:ind w:left="1276" w:hanging="425"/>
        <w:jc w:val="both"/>
        <w:rPr>
          <w:ins w:id="2806" w:author="Eric" w:date="2017-05-21T22:16:00Z"/>
          <w:rFonts w:ascii="Arial" w:hAnsi="Arial" w:cs="Arial"/>
        </w:rPr>
      </w:pPr>
      <w:ins w:id="2807" w:author="Eric" w:date="2017-05-21T22:16:00Z">
        <w:del w:id="2808" w:author="eric.giuliani" w:date="2017-08-28T16:07:00Z">
          <w:r w:rsidRPr="0006121D">
            <w:rPr>
              <w:rFonts w:ascii="Arial" w:hAnsi="Arial" w:cs="Arial"/>
              <w:rPrChange w:id="2809" w:author="eric.giuliani" w:date="2017-07-03T14:36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O Sistema registra log de auditoria; [</w:delText>
          </w:r>
          <w:r w:rsidRPr="0006121D" w:rsidDel="00161B0C">
            <w:rPr>
              <w:rFonts w:ascii="Arial" w:hAnsi="Arial" w:cs="Arial"/>
              <w:rPrChange w:id="2810" w:author="eric.giuliani" w:date="2017-07-03T14:36:00Z">
                <w:rPr>
                  <w:color w:val="0000FF" w:themeColor="hyperlink"/>
                  <w:u w:val="single"/>
                </w:rPr>
              </w:rPrChange>
            </w:rPr>
            <w:fldChar w:fldCharType="begin"/>
          </w:r>
        </w:del>
        <w:del w:id="2811" w:author="eric.giuliani" w:date="2017-07-01T21:38:00Z">
          <w:r w:rsidRPr="0006121D">
            <w:rPr>
              <w:rFonts w:ascii="Arial" w:hAnsi="Arial" w:cs="Arial"/>
              <w:rPrChange w:id="2812" w:author="eric.giuliani" w:date="2017-07-03T14:36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"RN_030"</w:delInstrText>
          </w:r>
        </w:del>
        <w:del w:id="2813" w:author="eric.giuliani" w:date="2017-08-28T16:07:00Z">
          <w:r w:rsidRPr="0006121D" w:rsidDel="00161B0C">
            <w:rPr>
              <w:rFonts w:ascii="Arial" w:hAnsi="Arial" w:cs="Arial"/>
              <w:rPrChange w:id="2814" w:author="eric.giuliani" w:date="2017-07-03T14:36:00Z">
                <w:rPr>
                  <w:color w:val="0000FF" w:themeColor="hyperlink"/>
                  <w:u w:val="single"/>
                </w:rPr>
              </w:rPrChange>
            </w:rPr>
            <w:fldChar w:fldCharType="separate"/>
          </w:r>
          <w:r w:rsidR="00CD2FBA" w:rsidDel="00161B0C">
            <w:rPr>
              <w:rStyle w:val="Hyperlink"/>
              <w:rFonts w:ascii="Arial" w:hAnsi="Arial" w:cs="Arial"/>
            </w:rPr>
            <w:delText>RN_030</w:delText>
          </w:r>
          <w:r w:rsidRPr="0006121D" w:rsidDel="00161B0C">
            <w:rPr>
              <w:rFonts w:ascii="Arial" w:hAnsi="Arial" w:cs="Arial"/>
              <w:rPrChange w:id="2815" w:author="eric.giuliani" w:date="2017-07-03T14:36:00Z">
                <w:rPr>
                  <w:color w:val="0000FF" w:themeColor="hyperlink"/>
                  <w:u w:val="single"/>
                </w:rPr>
              </w:rPrChange>
            </w:rPr>
            <w:fldChar w:fldCharType="end"/>
          </w:r>
          <w:r w:rsidRPr="0006121D">
            <w:rPr>
              <w:rFonts w:ascii="Arial" w:hAnsi="Arial" w:cs="Arial"/>
              <w:rPrChange w:id="2816" w:author="eric.giuliani" w:date="2017-07-03T14:36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 xml:space="preserve"> </w:delText>
          </w:r>
          <w:r w:rsidRPr="0006121D" w:rsidDel="00161B0C">
            <w:rPr>
              <w:rFonts w:ascii="Arial" w:hAnsi="Arial" w:cs="Arial"/>
              <w:rPrChange w:id="2817" w:author="eric.giuliani" w:date="2017-07-03T14:36:00Z">
                <w:rPr>
                  <w:color w:val="0000FF" w:themeColor="hyperlink"/>
                  <w:u w:val="single"/>
                </w:rPr>
              </w:rPrChange>
            </w:rPr>
            <w:fldChar w:fldCharType="begin"/>
          </w:r>
        </w:del>
        <w:del w:id="2818" w:author="eric.giuliani" w:date="2017-07-01T21:38:00Z">
          <w:r w:rsidRPr="0006121D">
            <w:rPr>
              <w:rFonts w:ascii="Arial" w:hAnsi="Arial" w:cs="Arial"/>
              <w:rPrChange w:id="2819" w:author="eric.giuliani" w:date="2017-07-03T14:36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"RN_031"</w:delInstrText>
          </w:r>
        </w:del>
        <w:del w:id="2820" w:author="eric.giuliani" w:date="2017-08-28T16:07:00Z">
          <w:r w:rsidRPr="0006121D" w:rsidDel="00161B0C">
            <w:rPr>
              <w:rFonts w:ascii="Arial" w:hAnsi="Arial" w:cs="Arial"/>
              <w:rPrChange w:id="2821" w:author="eric.giuliani" w:date="2017-07-03T14:36:00Z">
                <w:rPr>
                  <w:color w:val="0000FF" w:themeColor="hyperlink"/>
                  <w:u w:val="single"/>
                </w:rPr>
              </w:rPrChange>
            </w:rPr>
            <w:fldChar w:fldCharType="separate"/>
          </w:r>
          <w:r w:rsidR="00CD2FBA" w:rsidDel="00161B0C">
            <w:rPr>
              <w:rStyle w:val="Hyperlink"/>
              <w:rFonts w:ascii="Arial" w:hAnsi="Arial" w:cs="Arial"/>
            </w:rPr>
            <w:delText>RN_031</w:delText>
          </w:r>
          <w:r w:rsidRPr="0006121D" w:rsidDel="00161B0C">
            <w:rPr>
              <w:rFonts w:ascii="Arial" w:hAnsi="Arial" w:cs="Arial"/>
              <w:rPrChange w:id="2822" w:author="eric.giuliani" w:date="2017-07-03T14:36:00Z">
                <w:rPr>
                  <w:color w:val="0000FF" w:themeColor="hyperlink"/>
                  <w:u w:val="single"/>
                </w:rPr>
              </w:rPrChange>
            </w:rPr>
            <w:fldChar w:fldCharType="end"/>
          </w:r>
          <w:r w:rsidRPr="0006121D">
            <w:rPr>
              <w:rFonts w:ascii="Arial" w:hAnsi="Arial" w:cs="Arial"/>
              <w:rPrChange w:id="2823" w:author="eric.giuliani" w:date="2017-07-03T14:36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]</w:delText>
          </w:r>
        </w:del>
        <w:proofErr w:type="gramEnd"/>
      </w:ins>
    </w:p>
    <w:p w:rsidR="00954952" w:rsidRPr="002F106A" w:rsidRDefault="0006121D" w:rsidP="00954952">
      <w:pPr>
        <w:pStyle w:val="Corpodetexto"/>
        <w:numPr>
          <w:ilvl w:val="0"/>
          <w:numId w:val="58"/>
        </w:numPr>
        <w:spacing w:after="0" w:line="360" w:lineRule="auto"/>
        <w:ind w:left="1276" w:hanging="425"/>
        <w:jc w:val="both"/>
        <w:rPr>
          <w:ins w:id="2824" w:author="Eric" w:date="2017-05-21T22:16:00Z"/>
          <w:rFonts w:ascii="Arial" w:hAnsi="Arial" w:cs="Arial"/>
        </w:rPr>
      </w:pPr>
      <w:ins w:id="2825" w:author="Eric" w:date="2017-05-21T22:16:00Z">
        <w:r w:rsidRPr="0006121D">
          <w:rPr>
            <w:rFonts w:ascii="Arial" w:hAnsi="Arial" w:cs="Arial"/>
            <w:bCs/>
            <w:color w:val="000000" w:themeColor="text1"/>
            <w:rPrChange w:id="2826" w:author="eric.giuliani" w:date="2017-07-03T14:36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lastRenderedPageBreak/>
          <w:t xml:space="preserve">O Usuário </w:t>
        </w:r>
      </w:ins>
      <w:ins w:id="2827" w:author="Eric" w:date="2017-05-21T22:18:00Z">
        <w:r w:rsidRPr="0006121D">
          <w:rPr>
            <w:rFonts w:ascii="Arial" w:hAnsi="Arial" w:cs="Arial"/>
            <w:rPrChange w:id="2828" w:author="eric.giuliani" w:date="2017-07-03T14:36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Cash Power </w:t>
        </w:r>
      </w:ins>
      <w:ins w:id="2829" w:author="Eric" w:date="2017-05-21T22:16:00Z">
        <w:r w:rsidRPr="0006121D">
          <w:rPr>
            <w:rFonts w:ascii="Arial" w:hAnsi="Arial" w:cs="Arial"/>
            <w:bCs/>
            <w:color w:val="000000" w:themeColor="text1"/>
            <w:rPrChange w:id="2830" w:author="eric.giuliani" w:date="2017-07-03T14:36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visualiza as informações; [</w:t>
        </w:r>
        <w:r w:rsidRPr="0006121D">
          <w:rPr>
            <w:rFonts w:ascii="Arial" w:hAnsi="Arial" w:cs="Arial"/>
            <w:rPrChange w:id="2831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832" w:author="eric.giuliani" w:date="2017-07-03T14:36:00Z">
              <w:rPr>
                <w:color w:val="0000FF" w:themeColor="hyperlink"/>
                <w:u w:val="single"/>
              </w:rPr>
            </w:rPrChange>
          </w:rPr>
          <w:instrText>HYPERLINK \l "FA02"</w:instrText>
        </w:r>
        <w:r w:rsidRPr="0006121D">
          <w:rPr>
            <w:rFonts w:ascii="Arial" w:hAnsi="Arial" w:cs="Arial"/>
            <w:rPrChange w:id="2833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CD2FBA">
          <w:rPr>
            <w:rStyle w:val="Hyperlink"/>
            <w:rFonts w:ascii="Arial" w:hAnsi="Arial" w:cs="Arial"/>
            <w:bCs/>
          </w:rPr>
          <w:t>FA02</w:t>
        </w:r>
        <w:r w:rsidRPr="0006121D">
          <w:rPr>
            <w:rFonts w:ascii="Arial" w:hAnsi="Arial" w:cs="Arial"/>
            <w:rPrChange w:id="2834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835" w:author="eric.giuliani" w:date="2017-07-03T14:36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  <w:r w:rsidRPr="0006121D">
          <w:rPr>
            <w:rFonts w:ascii="Arial" w:hAnsi="Arial" w:cs="Arial"/>
            <w:bCs/>
            <w:rPrChange w:id="2836" w:author="eric.giuliani" w:date="2017-07-03T14:36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 xml:space="preserve"> [</w:t>
        </w:r>
        <w:r w:rsidRPr="0006121D">
          <w:rPr>
            <w:rFonts w:ascii="Arial" w:hAnsi="Arial" w:cs="Arial"/>
            <w:rPrChange w:id="2837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838" w:author="eric.giuliani" w:date="2017-07-03T14:36:00Z">
              <w:rPr>
                <w:color w:val="0000FF" w:themeColor="hyperlink"/>
                <w:u w:val="single"/>
              </w:rPr>
            </w:rPrChange>
          </w:rPr>
          <w:instrText>HYPERLINK \l "FA03"</w:instrText>
        </w:r>
        <w:r w:rsidRPr="0006121D">
          <w:rPr>
            <w:rFonts w:ascii="Arial" w:hAnsi="Arial" w:cs="Arial"/>
            <w:rPrChange w:id="2839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CD2FBA">
          <w:rPr>
            <w:rStyle w:val="Hyperlink"/>
            <w:rFonts w:ascii="Arial" w:hAnsi="Arial" w:cs="Arial"/>
            <w:bCs/>
          </w:rPr>
          <w:t>FA03</w:t>
        </w:r>
        <w:r w:rsidRPr="0006121D">
          <w:rPr>
            <w:rFonts w:ascii="Arial" w:hAnsi="Arial" w:cs="Arial"/>
            <w:rPrChange w:id="2840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rPrChange w:id="2841" w:author="eric.giuliani" w:date="2017-07-03T14:36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 [</w:t>
        </w:r>
        <w:r w:rsidRPr="0006121D">
          <w:rPr>
            <w:rFonts w:ascii="Arial" w:hAnsi="Arial" w:cs="Arial"/>
            <w:rPrChange w:id="2842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843" w:author="eric.giuliani" w:date="2017-07-03T14:36:00Z">
              <w:rPr>
                <w:color w:val="0000FF" w:themeColor="hyperlink"/>
                <w:u w:val="single"/>
              </w:rPr>
            </w:rPrChange>
          </w:rPr>
          <w:instrText>HYPERLINK \l "FA04"</w:instrText>
        </w:r>
        <w:r w:rsidRPr="0006121D">
          <w:rPr>
            <w:rFonts w:ascii="Arial" w:hAnsi="Arial" w:cs="Arial"/>
            <w:rPrChange w:id="2844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CD2FBA">
          <w:rPr>
            <w:rStyle w:val="Hyperlink"/>
            <w:rFonts w:ascii="Arial" w:hAnsi="Arial" w:cs="Arial"/>
            <w:bCs/>
          </w:rPr>
          <w:t>FA04</w:t>
        </w:r>
        <w:r w:rsidRPr="0006121D">
          <w:rPr>
            <w:rFonts w:ascii="Arial" w:hAnsi="Arial" w:cs="Arial"/>
            <w:rPrChange w:id="2845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rPrChange w:id="2846" w:author="eric.giuliani" w:date="2017-07-03T14:36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 [</w:t>
        </w:r>
        <w:r w:rsidRPr="0006121D">
          <w:rPr>
            <w:rFonts w:ascii="Arial" w:hAnsi="Arial" w:cs="Arial"/>
            <w:rPrChange w:id="2847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848" w:author="eric.giuliani" w:date="2017-07-03T14:36:00Z">
              <w:rPr>
                <w:color w:val="0000FF" w:themeColor="hyperlink"/>
                <w:u w:val="single"/>
              </w:rPr>
            </w:rPrChange>
          </w:rPr>
          <w:instrText>HYPERLINK \l "FA05"</w:instrText>
        </w:r>
        <w:r w:rsidRPr="0006121D">
          <w:rPr>
            <w:rFonts w:ascii="Arial" w:hAnsi="Arial" w:cs="Arial"/>
            <w:rPrChange w:id="2849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CD2FBA">
          <w:rPr>
            <w:rStyle w:val="Hyperlink"/>
            <w:rFonts w:ascii="Arial" w:hAnsi="Arial" w:cs="Arial"/>
            <w:bCs/>
          </w:rPr>
          <w:t>FA05</w:t>
        </w:r>
        <w:r w:rsidRPr="0006121D">
          <w:rPr>
            <w:rFonts w:ascii="Arial" w:hAnsi="Arial" w:cs="Arial"/>
            <w:rPrChange w:id="2850" w:author="eric.giuliani" w:date="2017-07-03T14:36:00Z">
              <w:rPr>
                <w:color w:val="0000FF" w:themeColor="hyperlink"/>
                <w:u w:val="single"/>
              </w:rPr>
            </w:rPrChange>
          </w:rPr>
          <w:fldChar w:fldCharType="end"/>
        </w:r>
        <w:proofErr w:type="gramStart"/>
        <w:r w:rsidRPr="0006121D">
          <w:rPr>
            <w:rFonts w:ascii="Arial" w:hAnsi="Arial" w:cs="Arial"/>
            <w:bCs/>
            <w:rPrChange w:id="2851" w:author="eric.giuliani" w:date="2017-07-03T14:36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</w:t>
        </w:r>
        <w:proofErr w:type="gramEnd"/>
      </w:ins>
    </w:p>
    <w:p w:rsidR="00954952" w:rsidRPr="002F106A" w:rsidRDefault="0006121D" w:rsidP="00954952">
      <w:pPr>
        <w:pStyle w:val="Corpodetexto"/>
        <w:numPr>
          <w:ilvl w:val="0"/>
          <w:numId w:val="58"/>
        </w:numPr>
        <w:spacing w:after="0" w:line="360" w:lineRule="auto"/>
        <w:ind w:left="1276" w:hanging="425"/>
        <w:jc w:val="both"/>
        <w:rPr>
          <w:ins w:id="2852" w:author="Eric" w:date="2017-05-21T22:16:00Z"/>
          <w:rFonts w:ascii="Arial" w:hAnsi="Arial" w:cs="Arial"/>
          <w:b/>
        </w:rPr>
      </w:pPr>
      <w:ins w:id="2853" w:author="Eric" w:date="2017-05-21T22:16:00Z">
        <w:r w:rsidRPr="0006121D">
          <w:rPr>
            <w:rFonts w:ascii="Arial" w:hAnsi="Arial" w:cs="Arial"/>
            <w:bCs/>
            <w:color w:val="000000" w:themeColor="text1"/>
            <w:rPrChange w:id="2854" w:author="eric.giuliani" w:date="2017-07-03T14:36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O fluxo é finalizado.</w:t>
        </w:r>
      </w:ins>
    </w:p>
    <w:p w:rsidR="00092844" w:rsidRDefault="00092844" w:rsidP="002D2877">
      <w:pPr>
        <w:pStyle w:val="Corpodetexto"/>
        <w:spacing w:after="0" w:line="360" w:lineRule="auto"/>
        <w:ind w:left="1276"/>
        <w:jc w:val="both"/>
        <w:rPr>
          <w:ins w:id="2855" w:author="Eric" w:date="2017-05-21T22:14:00Z"/>
          <w:rFonts w:ascii="Arial" w:hAnsi="Arial" w:cs="Arial"/>
        </w:rPr>
      </w:pPr>
    </w:p>
    <w:p w:rsidR="00092844" w:rsidRPr="002519C6" w:rsidRDefault="00092844" w:rsidP="00092844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ins w:id="2856" w:author="Eric" w:date="2017-05-21T22:14:00Z"/>
          <w:rFonts w:ascii="Arial" w:hAnsi="Arial" w:cs="Arial"/>
          <w:b/>
        </w:rPr>
      </w:pPr>
      <w:bookmarkStart w:id="2857" w:name="FA09"/>
      <w:bookmarkEnd w:id="2857"/>
      <w:ins w:id="2858" w:author="Eric" w:date="2017-05-21T22:15:00Z">
        <w:r w:rsidRPr="00392912">
          <w:rPr>
            <w:rFonts w:ascii="Arial" w:hAnsi="Arial" w:cs="Arial"/>
            <w:b/>
          </w:rPr>
          <w:t>Pesquisar</w:t>
        </w:r>
        <w:r>
          <w:rPr>
            <w:rFonts w:ascii="Arial" w:hAnsi="Arial" w:cs="Arial"/>
            <w:b/>
          </w:rPr>
          <w:t xml:space="preserve"> (Pesquisa Avançada)</w:t>
        </w:r>
      </w:ins>
    </w:p>
    <w:p w:rsidR="00954952" w:rsidRPr="00EA54BB" w:rsidRDefault="0006121D" w:rsidP="00954952">
      <w:pPr>
        <w:pStyle w:val="Corpodetexto"/>
        <w:spacing w:after="0" w:line="360" w:lineRule="auto"/>
        <w:ind w:left="851"/>
        <w:jc w:val="both"/>
        <w:rPr>
          <w:ins w:id="2859" w:author="Eric" w:date="2017-05-21T22:18:00Z"/>
          <w:rFonts w:ascii="Arial" w:hAnsi="Arial" w:cs="Arial"/>
        </w:rPr>
      </w:pPr>
      <w:ins w:id="2860" w:author="Eric" w:date="2017-05-21T22:18:00Z">
        <w:r w:rsidRPr="0006121D">
          <w:rPr>
            <w:rFonts w:ascii="Arial" w:hAnsi="Arial" w:cs="Arial"/>
            <w:rPrChange w:id="2861" w:author="eric.giuliani" w:date="2017-08-08T09:04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Este </w:t>
        </w:r>
        <w:r w:rsidRPr="0006121D">
          <w:rPr>
            <w:rFonts w:ascii="Arial" w:hAnsi="Arial" w:cs="Arial"/>
            <w:rPrChange w:id="2862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fluxo inicia quando o Usuário Cash Power aciona a opção “Pesquisa Avançada”.</w:t>
        </w:r>
      </w:ins>
    </w:p>
    <w:p w:rsidR="00954952" w:rsidRPr="00EA54BB" w:rsidRDefault="0006121D" w:rsidP="00954952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2863" w:author="Eric" w:date="2017-05-21T22:18:00Z"/>
          <w:rFonts w:ascii="Arial" w:hAnsi="Arial" w:cs="Arial"/>
        </w:rPr>
      </w:pPr>
      <w:ins w:id="2864" w:author="Eric" w:date="2017-05-21T22:18:00Z">
        <w:r w:rsidRPr="0006121D">
          <w:rPr>
            <w:rFonts w:ascii="Arial" w:hAnsi="Arial" w:cs="Arial"/>
            <w:rPrChange w:id="2865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O Sistema recupera as informações da base de dados e apresenta a tela; [</w:t>
        </w:r>
      </w:ins>
      <w:ins w:id="2866" w:author="Eric" w:date="2017-05-21T22:34:00Z">
        <w:r w:rsidRPr="0006121D">
          <w:rPr>
            <w:rFonts w:ascii="Arial" w:hAnsi="Arial" w:cs="Arial"/>
            <w:rPrChange w:id="2867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868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 xml:space="preserve"> HYPERLINK  \l "TS_06" </w:instrText>
        </w:r>
        <w:r w:rsidRPr="0006121D">
          <w:rPr>
            <w:rFonts w:ascii="Arial" w:hAnsi="Arial" w:cs="Arial"/>
            <w:rPrChange w:id="2869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</w:rPr>
          <w:t>TS_06</w:t>
        </w:r>
        <w:r w:rsidRPr="0006121D">
          <w:rPr>
            <w:rFonts w:ascii="Arial" w:hAnsi="Arial" w:cs="Arial"/>
            <w:rPrChange w:id="2870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ins w:id="2871" w:author="Eric" w:date="2017-05-21T22:18:00Z">
        <w:r w:rsidRPr="0006121D">
          <w:rPr>
            <w:rFonts w:ascii="Arial" w:hAnsi="Arial" w:cs="Arial"/>
            <w:rPrChange w:id="2872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</w:ins>
      <w:ins w:id="2873" w:author="Eric" w:date="2017-05-21T22:34:00Z">
        <w:r w:rsidRPr="0006121D">
          <w:rPr>
            <w:rFonts w:ascii="Arial" w:hAnsi="Arial" w:cs="Arial"/>
            <w:bCs/>
            <w:rPrChange w:id="2874" w:author="eric.giuliani" w:date="2017-08-28T16:23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begin"/>
        </w:r>
      </w:ins>
      <w:ins w:id="2875" w:author="eric.giuliani" w:date="2017-08-08T09:03:00Z">
        <w:r w:rsidRPr="0006121D">
          <w:rPr>
            <w:rFonts w:ascii="Arial" w:hAnsi="Arial" w:cs="Arial"/>
            <w:bCs/>
            <w:rPrChange w:id="2876" w:author="eric.giuliani" w:date="2017-08-28T16:23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instrText>HYPERLINK "Artefatos%20-%20Especificacao.docx" \l "RN_021"</w:instrText>
        </w:r>
      </w:ins>
      <w:ins w:id="2877" w:author="Eric" w:date="2017-05-21T22:34:00Z">
        <w:del w:id="2878" w:author="eric.giuliani" w:date="2017-07-01T21:38:00Z">
          <w:r w:rsidRPr="0006121D">
            <w:rPr>
              <w:rFonts w:ascii="Arial" w:hAnsi="Arial" w:cs="Arial"/>
              <w:bCs/>
              <w:rPrChange w:id="2879" w:author="eric.giuliani" w:date="2017-08-28T16:23:00Z">
                <w:rPr>
                  <w:rFonts w:ascii="Arial" w:hAnsi="Arial" w:cs="Arial"/>
                  <w:bCs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"RN_021" </w:delInstrText>
          </w:r>
        </w:del>
        <w:r w:rsidRPr="0006121D">
          <w:rPr>
            <w:rFonts w:ascii="Arial" w:hAnsi="Arial" w:cs="Arial"/>
            <w:bCs/>
            <w:rPrChange w:id="2880" w:author="eric.giuliani" w:date="2017-08-28T16:23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RN_021</w:t>
        </w:r>
        <w:r w:rsidRPr="0006121D">
          <w:rPr>
            <w:rFonts w:ascii="Arial" w:hAnsi="Arial" w:cs="Arial"/>
            <w:bCs/>
            <w:rPrChange w:id="2881" w:author="eric.giuliani" w:date="2017-08-28T16:23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fldChar w:fldCharType="end"/>
        </w:r>
      </w:ins>
      <w:ins w:id="2882" w:author="Eric" w:date="2017-05-21T22:18:00Z">
        <w:r w:rsidRPr="0006121D">
          <w:rPr>
            <w:rFonts w:ascii="Arial" w:hAnsi="Arial" w:cs="Arial"/>
            <w:bCs/>
            <w:color w:val="000000" w:themeColor="text1"/>
            <w:rPrChange w:id="2883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rPrChange w:id="2884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2885" w:author="eric.giuliani" w:date="2017-08-08T09:03:00Z">
        <w:r w:rsidRPr="0006121D">
          <w:rPr>
            <w:rFonts w:ascii="Arial" w:hAnsi="Arial" w:cs="Arial"/>
            <w:rPrChange w:id="2886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>HYPERLINK "Artefatos%20-%20Especificacao.docx" \l "RN_011"</w:instrText>
        </w:r>
      </w:ins>
      <w:ins w:id="2887" w:author="Eric" w:date="2017-05-21T22:35:00Z">
        <w:del w:id="2888" w:author="eric.giuliani" w:date="2017-07-01T21:38:00Z">
          <w:r w:rsidRPr="0006121D">
            <w:rPr>
              <w:rFonts w:ascii="Arial" w:hAnsi="Arial" w:cs="Arial"/>
              <w:rPrChange w:id="2889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"RN_011"</w:delInstrText>
          </w:r>
        </w:del>
      </w:ins>
      <w:ins w:id="2890" w:author="Eric" w:date="2017-05-21T22:18:00Z">
        <w:r w:rsidRPr="0006121D">
          <w:rPr>
            <w:rFonts w:ascii="Arial" w:hAnsi="Arial" w:cs="Arial"/>
            <w:rPrChange w:id="2891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RN_011</w:t>
        </w:r>
        <w:r w:rsidRPr="0006121D">
          <w:rPr>
            <w:rFonts w:ascii="Arial" w:hAnsi="Arial" w:cs="Arial"/>
            <w:rPrChange w:id="2892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893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rPrChange w:id="2894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2895" w:author="eric.giuliani" w:date="2017-08-08T09:03:00Z">
        <w:r w:rsidRPr="0006121D">
          <w:rPr>
            <w:rFonts w:ascii="Arial" w:hAnsi="Arial" w:cs="Arial"/>
            <w:rPrChange w:id="2896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>HYPERLINK "Artefatos%20-%20Especificacao.docx" \l "RN_028"</w:instrText>
        </w:r>
      </w:ins>
      <w:ins w:id="2897" w:author="Eric" w:date="2017-05-21T22:48:00Z">
        <w:del w:id="2898" w:author="eric.giuliani" w:date="2017-07-01T21:38:00Z">
          <w:r w:rsidRPr="0006121D">
            <w:rPr>
              <w:rFonts w:ascii="Arial" w:hAnsi="Arial" w:cs="Arial"/>
              <w:rPrChange w:id="2899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"RN_028"</w:delInstrText>
          </w:r>
        </w:del>
      </w:ins>
      <w:ins w:id="2900" w:author="Eric" w:date="2017-05-21T22:18:00Z">
        <w:r w:rsidRPr="0006121D">
          <w:rPr>
            <w:rFonts w:ascii="Arial" w:hAnsi="Arial" w:cs="Arial"/>
            <w:rPrChange w:id="2901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RN_028</w:t>
        </w:r>
        <w:r w:rsidRPr="0006121D">
          <w:rPr>
            <w:rFonts w:ascii="Arial" w:hAnsi="Arial" w:cs="Arial"/>
            <w:rPrChange w:id="2902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903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rPrChange w:id="2904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2905" w:author="eric.giuliani" w:date="2017-08-08T09:03:00Z">
        <w:r w:rsidRPr="0006121D">
          <w:rPr>
            <w:rFonts w:ascii="Arial" w:hAnsi="Arial" w:cs="Arial"/>
            <w:rPrChange w:id="2906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>HYPERLINK "Artefatos%20-%20Especificacao.docx" \l "RN_090"</w:instrText>
        </w:r>
      </w:ins>
      <w:ins w:id="2907" w:author="Eric" w:date="2017-05-21T22:49:00Z">
        <w:del w:id="2908" w:author="eric.giuliani" w:date="2017-07-01T21:38:00Z">
          <w:r w:rsidRPr="0006121D">
            <w:rPr>
              <w:rFonts w:ascii="Arial" w:hAnsi="Arial" w:cs="Arial"/>
              <w:rPrChange w:id="2909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"RN_090"</w:delInstrText>
          </w:r>
        </w:del>
      </w:ins>
      <w:ins w:id="2910" w:author="Eric" w:date="2017-05-21T22:18:00Z">
        <w:r w:rsidRPr="0006121D">
          <w:rPr>
            <w:rFonts w:ascii="Arial" w:hAnsi="Arial" w:cs="Arial"/>
            <w:rPrChange w:id="2911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RN_090</w:t>
        </w:r>
        <w:r w:rsidRPr="0006121D">
          <w:rPr>
            <w:rFonts w:ascii="Arial" w:hAnsi="Arial" w:cs="Arial"/>
            <w:rPrChange w:id="2912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913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rPrChange w:id="2914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2915" w:author="eric.giuliani" w:date="2017-08-08T09:03:00Z">
        <w:r w:rsidRPr="0006121D">
          <w:rPr>
            <w:rFonts w:ascii="Arial" w:hAnsi="Arial" w:cs="Arial"/>
            <w:rPrChange w:id="2916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>HYPERLINK "Artefatos%20-%20Especificacao.docx" \l "RN_012"</w:instrText>
        </w:r>
      </w:ins>
      <w:ins w:id="2917" w:author="Eric" w:date="2017-05-21T22:49:00Z">
        <w:del w:id="2918" w:author="eric.giuliani" w:date="2017-07-01T21:38:00Z">
          <w:r w:rsidRPr="0006121D">
            <w:rPr>
              <w:rFonts w:ascii="Arial" w:hAnsi="Arial" w:cs="Arial"/>
              <w:rPrChange w:id="2919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"RN_012"</w:delInstrText>
          </w:r>
        </w:del>
      </w:ins>
      <w:ins w:id="2920" w:author="Eric" w:date="2017-05-21T22:18:00Z">
        <w:r w:rsidRPr="0006121D">
          <w:rPr>
            <w:rFonts w:ascii="Arial" w:hAnsi="Arial" w:cs="Arial"/>
            <w:rPrChange w:id="2921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</w:rPr>
          <w:t>RN_012</w:t>
        </w:r>
        <w:r w:rsidRPr="0006121D">
          <w:rPr>
            <w:rFonts w:ascii="Arial" w:hAnsi="Arial" w:cs="Arial"/>
            <w:rPrChange w:id="2922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rPrChange w:id="2923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rPrChange w:id="2924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2925" w:author="eric.giuliani" w:date="2017-08-08T09:03:00Z">
        <w:r w:rsidRPr="0006121D">
          <w:rPr>
            <w:rFonts w:ascii="Arial" w:hAnsi="Arial" w:cs="Arial"/>
            <w:rPrChange w:id="2926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>HYPERLINK "Artefatos%20-%20Especificacao.docx" \l "RN_002"</w:instrText>
        </w:r>
      </w:ins>
      <w:ins w:id="2927" w:author="Eric" w:date="2017-05-21T22:49:00Z">
        <w:del w:id="2928" w:author="eric.giuliani" w:date="2017-07-01T21:38:00Z">
          <w:r w:rsidRPr="0006121D">
            <w:rPr>
              <w:rFonts w:ascii="Arial" w:hAnsi="Arial" w:cs="Arial"/>
              <w:rPrChange w:id="2929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"RN_002"</w:delInstrText>
          </w:r>
        </w:del>
      </w:ins>
      <w:ins w:id="2930" w:author="Eric" w:date="2017-05-21T22:18:00Z">
        <w:r w:rsidRPr="0006121D">
          <w:rPr>
            <w:rFonts w:ascii="Arial" w:hAnsi="Arial" w:cs="Arial"/>
            <w:rPrChange w:id="2931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RN_002</w:t>
        </w:r>
        <w:r w:rsidRPr="0006121D">
          <w:rPr>
            <w:rFonts w:ascii="Arial" w:hAnsi="Arial" w:cs="Arial"/>
            <w:rPrChange w:id="2932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end"/>
        </w:r>
      </w:ins>
      <w:ins w:id="2933" w:author="eric.giuliani" w:date="2017-05-26T14:41:00Z">
        <w:r w:rsidRPr="0006121D">
          <w:rPr>
            <w:rFonts w:ascii="Arial" w:hAnsi="Arial" w:cs="Arial"/>
            <w:rPrChange w:id="2934" w:author="eric.giuliani" w:date="2017-08-28T16:23:00Z">
              <w:rPr>
                <w:color w:val="0000FF" w:themeColor="hyperlink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bCs/>
            <w:color w:val="000000" w:themeColor="text1"/>
            <w:rPrChange w:id="2935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</w:ins>
      <w:ins w:id="2936" w:author="eric.giuliani" w:date="2017-08-08T09:03:00Z">
        <w:r w:rsidRPr="0006121D">
          <w:rPr>
            <w:rFonts w:ascii="Arial" w:hAnsi="Arial" w:cs="Arial"/>
            <w:bCs/>
            <w:color w:val="000000" w:themeColor="text1"/>
            <w:rPrChange w:id="2937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instrText>HYPERLINK "Artefatos%20-%20Especificacao.docx" \l "RN_193"</w:instrText>
        </w:r>
      </w:ins>
      <w:ins w:id="2938" w:author="eric.giuliani" w:date="2017-05-26T14:41:00Z">
        <w:r w:rsidRPr="0006121D">
          <w:rPr>
            <w:rFonts w:ascii="Arial" w:hAnsi="Arial" w:cs="Arial"/>
            <w:bCs/>
            <w:color w:val="000000" w:themeColor="text1"/>
            <w:rPrChange w:id="2939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RN_193</w:t>
        </w:r>
        <w:r w:rsidRPr="0006121D">
          <w:rPr>
            <w:rFonts w:ascii="Arial" w:hAnsi="Arial" w:cs="Arial"/>
            <w:bCs/>
            <w:color w:val="000000" w:themeColor="text1"/>
            <w:rPrChange w:id="2940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</w:ins>
      <w:ins w:id="2941" w:author="eric.giuliani" w:date="2017-07-01T21:37:00Z">
        <w:r w:rsidRPr="0006121D">
          <w:rPr>
            <w:rFonts w:ascii="Arial" w:hAnsi="Arial" w:cs="Arial"/>
            <w:bCs/>
            <w:color w:val="000000" w:themeColor="text1"/>
            <w:rPrChange w:id="2942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bCs/>
            <w:color w:val="000000" w:themeColor="text1"/>
            <w:rPrChange w:id="2943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</w:ins>
      <w:ins w:id="2944" w:author="eric.giuliani" w:date="2017-08-08T09:03:00Z">
        <w:r w:rsidRPr="0006121D">
          <w:rPr>
            <w:rFonts w:ascii="Arial" w:hAnsi="Arial" w:cs="Arial"/>
            <w:bCs/>
            <w:color w:val="000000" w:themeColor="text1"/>
            <w:rPrChange w:id="2945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instrText>HYPERLINK "Artefatos%20-%20Especificacao.docx" \l "RN_195"</w:instrText>
        </w:r>
      </w:ins>
      <w:ins w:id="2946" w:author="eric.giuliani" w:date="2017-07-01T21:37:00Z">
        <w:r w:rsidRPr="0006121D">
          <w:rPr>
            <w:rFonts w:ascii="Arial" w:hAnsi="Arial" w:cs="Arial"/>
            <w:bCs/>
            <w:color w:val="000000" w:themeColor="text1"/>
            <w:rPrChange w:id="2947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RN_195</w:t>
        </w:r>
        <w:r w:rsidRPr="0006121D">
          <w:rPr>
            <w:rFonts w:ascii="Arial" w:hAnsi="Arial" w:cs="Arial"/>
            <w:bCs/>
            <w:color w:val="000000" w:themeColor="text1"/>
            <w:rPrChange w:id="2948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</w:ins>
      <w:ins w:id="2949" w:author="eric.giuliani" w:date="2017-08-28T15:52:00Z">
        <w:r w:rsidRPr="0006121D">
          <w:rPr>
            <w:rFonts w:ascii="Arial" w:hAnsi="Arial" w:cs="Arial"/>
            <w:bCs/>
            <w:color w:val="000000" w:themeColor="text1"/>
            <w:rPrChange w:id="2950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  <w:r w:rsidRPr="0006121D">
          <w:rPr>
            <w:rFonts w:ascii="Arial" w:hAnsi="Arial" w:cs="Arial"/>
            <w:bCs/>
            <w:color w:val="000000" w:themeColor="text1"/>
            <w:rPrChange w:id="2951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bCs/>
            <w:color w:val="000000" w:themeColor="text1"/>
            <w:rPrChange w:id="2952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instrText>HYPERLINK "C:\\PROJETOS\\TFS\\SEFIN\\COSIP\\DEV\\Sprint 5\\Documentacao\\04_Requisitos\\Casos de Uso\\Artefatos - Especificacao.docx" \l "RN_207"</w:instrText>
        </w:r>
        <w:r w:rsidRPr="0006121D">
          <w:rPr>
            <w:rFonts w:ascii="Arial" w:hAnsi="Arial" w:cs="Arial"/>
            <w:bCs/>
            <w:color w:val="000000" w:themeColor="text1"/>
            <w:rPrChange w:id="2953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RN_207</w:t>
        </w:r>
        <w:r w:rsidRPr="0006121D">
          <w:rPr>
            <w:rFonts w:ascii="Arial" w:hAnsi="Arial" w:cs="Arial"/>
            <w:bCs/>
            <w:color w:val="000000" w:themeColor="text1"/>
            <w:rPrChange w:id="2954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</w:ins>
      <w:ins w:id="2955" w:author="Eric" w:date="2017-05-21T22:18:00Z">
        <w:r w:rsidRPr="0006121D">
          <w:rPr>
            <w:rFonts w:ascii="Arial" w:hAnsi="Arial" w:cs="Arial"/>
            <w:rPrChange w:id="2956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 [</w:t>
        </w:r>
      </w:ins>
      <w:ins w:id="2957" w:author="Eric" w:date="2017-05-21T23:07:00Z">
        <w:r w:rsidRPr="0006121D">
          <w:rPr>
            <w:rFonts w:ascii="Arial" w:hAnsi="Arial" w:cs="Arial"/>
            <w:rPrChange w:id="2958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2959" w:author="eric.giuliani" w:date="2017-08-08T09:03:00Z">
        <w:r w:rsidRPr="0006121D">
          <w:rPr>
            <w:rFonts w:ascii="Arial" w:hAnsi="Arial" w:cs="Arial"/>
            <w:rPrChange w:id="2960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>HYPERLINK "Artefatos%20-%20Especificacao.docx" \l "RN_189"</w:instrText>
        </w:r>
      </w:ins>
      <w:ins w:id="2961" w:author="Eric" w:date="2017-05-21T23:07:00Z">
        <w:del w:id="2962" w:author="eric.giuliani" w:date="2017-07-01T21:38:00Z">
          <w:r w:rsidRPr="0006121D">
            <w:rPr>
              <w:rFonts w:ascii="Arial" w:hAnsi="Arial" w:cs="Arial"/>
              <w:rPrChange w:id="2963" w:author="eric.giuliani" w:date="2017-08-28T16:23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"RN_189" </w:delInstrText>
          </w:r>
        </w:del>
        <w:r w:rsidRPr="0006121D">
          <w:rPr>
            <w:rFonts w:ascii="Arial" w:hAnsi="Arial" w:cs="Arial"/>
            <w:rPrChange w:id="2964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</w:rPr>
          <w:t>RN_189</w:t>
        </w:r>
        <w:r w:rsidRPr="0006121D">
          <w:rPr>
            <w:rFonts w:ascii="Arial" w:hAnsi="Arial" w:cs="Arial"/>
            <w:rPrChange w:id="2965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ins w:id="2966" w:author="Eric" w:date="2017-05-21T22:18:00Z">
        <w:r w:rsidRPr="0006121D">
          <w:rPr>
            <w:rFonts w:ascii="Arial" w:hAnsi="Arial" w:cs="Arial"/>
            <w:rPrChange w:id="2967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 [</w:t>
        </w:r>
        <w:r w:rsidRPr="0006121D">
          <w:rPr>
            <w:rFonts w:ascii="Arial" w:hAnsi="Arial" w:cs="Arial"/>
            <w:rPrChange w:id="2968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2969" w:author="eric.giuliani" w:date="2017-08-08T09:03:00Z">
        <w:r w:rsidRPr="0006121D">
          <w:rPr>
            <w:rFonts w:ascii="Arial" w:hAnsi="Arial" w:cs="Arial"/>
            <w:rPrChange w:id="2970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>HYPERLINK "Artefatos%20-%20Especificacao.docx" \l "RN_030"</w:instrText>
        </w:r>
      </w:ins>
      <w:ins w:id="2971" w:author="Eric" w:date="2017-05-21T22:49:00Z">
        <w:del w:id="2972" w:author="eric.giuliani" w:date="2017-07-01T21:38:00Z">
          <w:r w:rsidRPr="0006121D">
            <w:rPr>
              <w:rFonts w:ascii="Arial" w:hAnsi="Arial" w:cs="Arial"/>
              <w:rPrChange w:id="2973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"RN_030"</w:delInstrText>
          </w:r>
        </w:del>
      </w:ins>
      <w:ins w:id="2974" w:author="Eric" w:date="2017-05-21T22:18:00Z">
        <w:r w:rsidRPr="0006121D">
          <w:rPr>
            <w:rFonts w:ascii="Arial" w:hAnsi="Arial" w:cs="Arial"/>
            <w:rPrChange w:id="2975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</w:rPr>
          <w:t>RN_030</w:t>
        </w:r>
        <w:r w:rsidRPr="0006121D">
          <w:rPr>
            <w:rFonts w:ascii="Arial" w:hAnsi="Arial" w:cs="Arial"/>
            <w:rPrChange w:id="2976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rPrChange w:id="2977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</w:t>
        </w:r>
      </w:ins>
      <w:ins w:id="2978" w:author="eric.giuliani" w:date="2017-07-04T21:20:00Z">
        <w:r w:rsidRPr="0006121D">
          <w:rPr>
            <w:rFonts w:ascii="Arial" w:hAnsi="Arial" w:cs="Arial"/>
            <w:rPrChange w:id="2979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[</w:t>
        </w:r>
        <w:r w:rsidRPr="0006121D">
          <w:rPr>
            <w:rFonts w:ascii="Arial" w:hAnsi="Arial" w:cs="Arial"/>
            <w:rPrChange w:id="2980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2981" w:author="eric.giuliani" w:date="2017-08-08T09:03:00Z">
        <w:r w:rsidRPr="0006121D">
          <w:rPr>
            <w:rFonts w:ascii="Arial" w:hAnsi="Arial" w:cs="Arial"/>
            <w:rPrChange w:id="2982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>HYPERLINK "Artefatos%20-%20Especificacao.docx" \l "RN_180"</w:instrText>
        </w:r>
      </w:ins>
      <w:ins w:id="2983" w:author="eric.giuliani" w:date="2017-07-04T21:20:00Z">
        <w:r w:rsidRPr="0006121D">
          <w:rPr>
            <w:rFonts w:ascii="Arial" w:hAnsi="Arial" w:cs="Arial"/>
            <w:rPrChange w:id="2984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</w:rPr>
          <w:t>RN_180</w:t>
        </w:r>
        <w:r w:rsidRPr="0006121D">
          <w:rPr>
            <w:rFonts w:ascii="Arial" w:hAnsi="Arial" w:cs="Arial"/>
            <w:rPrChange w:id="2985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  <w:proofErr w:type="gramStart"/>
        <w:r w:rsidRPr="0006121D">
          <w:rPr>
            <w:rFonts w:ascii="Arial" w:hAnsi="Arial" w:cs="Arial"/>
            <w:rPrChange w:id="2986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</w:t>
        </w:r>
      </w:ins>
      <w:proofErr w:type="gramEnd"/>
    </w:p>
    <w:p w:rsidR="00954952" w:rsidRPr="00EA54BB" w:rsidRDefault="0006121D" w:rsidP="00954952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2987" w:author="Eric" w:date="2017-05-21T22:18:00Z"/>
          <w:rFonts w:ascii="Arial" w:hAnsi="Arial" w:cs="Arial"/>
        </w:rPr>
      </w:pPr>
      <w:ins w:id="2988" w:author="Eric" w:date="2017-05-21T22:18:00Z">
        <w:r w:rsidRPr="0006121D">
          <w:rPr>
            <w:rFonts w:ascii="Arial" w:hAnsi="Arial" w:cs="Arial"/>
            <w:rPrChange w:id="2989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O </w:t>
        </w:r>
      </w:ins>
      <w:ins w:id="2990" w:author="Eric" w:date="2017-05-21T22:50:00Z">
        <w:r w:rsidRPr="0006121D">
          <w:rPr>
            <w:rFonts w:ascii="Arial" w:hAnsi="Arial" w:cs="Arial"/>
            <w:rPrChange w:id="2991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Usuário Cash Power </w:t>
        </w:r>
      </w:ins>
      <w:ins w:id="2992" w:author="Eric" w:date="2017-05-21T22:18:00Z">
        <w:r w:rsidRPr="0006121D">
          <w:rPr>
            <w:rFonts w:ascii="Arial" w:hAnsi="Arial" w:cs="Arial"/>
            <w:rPrChange w:id="2993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informa ao menos um filtro de pesquisa e aciona o botão "Pesquisar"; </w:t>
        </w:r>
        <w:r w:rsidRPr="0006121D">
          <w:rPr>
            <w:rFonts w:ascii="Arial" w:hAnsi="Arial" w:cs="Arial"/>
            <w:bCs/>
            <w:color w:val="000000" w:themeColor="text1"/>
            <w:rPrChange w:id="2994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[</w:t>
        </w:r>
        <w:r w:rsidRPr="0006121D">
          <w:rPr>
            <w:rFonts w:ascii="Arial" w:hAnsi="Arial" w:cs="Arial"/>
            <w:rPrChange w:id="2995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2996" w:author="eric.giuliani" w:date="2017-08-28T16:23:00Z">
              <w:rPr>
                <w:color w:val="0000FF" w:themeColor="hyperlink"/>
                <w:u w:val="single"/>
              </w:rPr>
            </w:rPrChange>
          </w:rPr>
          <w:instrText>HYPERLINK \l "FA01"</w:instrText>
        </w:r>
        <w:r w:rsidRPr="0006121D">
          <w:rPr>
            <w:rFonts w:ascii="Arial" w:hAnsi="Arial" w:cs="Arial"/>
            <w:rPrChange w:id="2997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FA01</w:t>
        </w:r>
        <w:r w:rsidRPr="0006121D">
          <w:rPr>
            <w:rFonts w:ascii="Arial" w:hAnsi="Arial" w:cs="Arial"/>
            <w:rPrChange w:id="2998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2999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 [</w:t>
        </w:r>
        <w:r w:rsidRPr="0006121D">
          <w:rPr>
            <w:rFonts w:ascii="Arial" w:hAnsi="Arial" w:cs="Arial"/>
            <w:rPrChange w:id="3000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begin"/>
        </w:r>
      </w:ins>
      <w:ins w:id="3001" w:author="eric.giuliani" w:date="2017-08-08T09:03:00Z">
        <w:r w:rsidRPr="0006121D">
          <w:rPr>
            <w:rFonts w:ascii="Arial" w:hAnsi="Arial" w:cs="Arial"/>
            <w:rPrChange w:id="3002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>HYPERLINK "Artefatos%20-%20Especificacao.docx" \l "RN_002"</w:instrText>
        </w:r>
      </w:ins>
      <w:ins w:id="3003" w:author="Eric" w:date="2017-05-21T22:18:00Z">
        <w:del w:id="3004" w:author="eric.giuliani" w:date="2017-07-01T21:38:00Z">
          <w:r w:rsidRPr="0006121D">
            <w:rPr>
              <w:rFonts w:ascii="Arial" w:hAnsi="Arial" w:cs="Arial"/>
              <w:rPrChange w:id="3005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"RN_002"</w:delInstrText>
          </w:r>
        </w:del>
        <w:r w:rsidRPr="0006121D">
          <w:rPr>
            <w:rFonts w:ascii="Arial" w:hAnsi="Arial" w:cs="Arial"/>
            <w:rPrChange w:id="3006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RN_002</w:t>
        </w:r>
        <w:r w:rsidRPr="0006121D">
          <w:rPr>
            <w:rFonts w:ascii="Arial" w:hAnsi="Arial" w:cs="Arial"/>
            <w:rPrChange w:id="3007" w:author="eric.giuliani" w:date="2017-08-28T16:23:00Z">
              <w:rPr>
                <w:color w:val="0000FF" w:themeColor="hyperlink"/>
                <w:u w:val="single"/>
              </w:rPr>
            </w:rPrChange>
          </w:rPr>
          <w:fldChar w:fldCharType="end"/>
        </w:r>
        <w:proofErr w:type="gramStart"/>
        <w:r w:rsidRPr="0006121D">
          <w:rPr>
            <w:rFonts w:ascii="Arial" w:hAnsi="Arial" w:cs="Arial"/>
            <w:bCs/>
            <w:color w:val="000000" w:themeColor="text1"/>
            <w:rPrChange w:id="3008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  <w:proofErr w:type="gramEnd"/>
        <w:r w:rsidRPr="0006121D">
          <w:rPr>
            <w:rFonts w:ascii="Arial" w:hAnsi="Arial" w:cs="Arial"/>
            <w:bCs/>
            <w:color w:val="000000" w:themeColor="text1"/>
            <w:rPrChange w:id="3009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</w:t>
        </w:r>
      </w:ins>
    </w:p>
    <w:p w:rsidR="00954952" w:rsidRPr="00EA54BB" w:rsidRDefault="0006121D" w:rsidP="00954952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3010" w:author="Eric" w:date="2017-05-21T22:18:00Z"/>
          <w:rFonts w:ascii="Arial" w:hAnsi="Arial" w:cs="Arial"/>
        </w:rPr>
      </w:pPr>
      <w:ins w:id="3011" w:author="Eric" w:date="2017-05-21T22:18:00Z">
        <w:r w:rsidRPr="0006121D">
          <w:rPr>
            <w:rFonts w:ascii="Arial" w:hAnsi="Arial" w:cs="Arial"/>
            <w:bCs/>
            <w:color w:val="000000" w:themeColor="text1"/>
            <w:rPrChange w:id="3012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O </w:t>
        </w:r>
        <w:r w:rsidRPr="0006121D">
          <w:rPr>
            <w:rFonts w:ascii="Arial" w:hAnsi="Arial" w:cs="Arial"/>
            <w:rPrChange w:id="3013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Sistema</w:t>
        </w:r>
        <w:r w:rsidRPr="0006121D">
          <w:rPr>
            <w:rFonts w:ascii="Arial" w:hAnsi="Arial" w:cs="Arial"/>
            <w:bCs/>
            <w:color w:val="000000" w:themeColor="text1"/>
            <w:rPrChange w:id="3014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realiza as validações </w:t>
        </w:r>
        <w:del w:id="3015" w:author="eric.giuliani" w:date="2017-08-28T16:26:00Z">
          <w:r w:rsidRPr="0006121D">
            <w:rPr>
              <w:rFonts w:ascii="Arial" w:hAnsi="Arial" w:cs="Arial"/>
              <w:bCs/>
              <w:color w:val="000000" w:themeColor="text1"/>
              <w:rPrChange w:id="3016" w:author="eric.giuliani" w:date="2017-08-28T16:23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>necessárias;</w:delText>
          </w:r>
        </w:del>
      </w:ins>
      <w:ins w:id="3017" w:author="eric.giuliani" w:date="2017-08-28T16:26:00Z">
        <w:r w:rsidRPr="0006121D">
          <w:rPr>
            <w:rFonts w:ascii="Arial" w:hAnsi="Arial" w:cs="Arial"/>
            <w:bCs/>
            <w:color w:val="000000" w:themeColor="text1"/>
            <w:rPrChange w:id="3018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necessárias; </w:t>
        </w:r>
      </w:ins>
      <w:proofErr w:type="gramStart"/>
      <w:ins w:id="3019" w:author="Eric" w:date="2017-05-21T22:18:00Z">
        <w:del w:id="3020" w:author="eric.giuliani" w:date="2017-08-28T16:26:00Z">
          <w:r w:rsidRPr="0006121D">
            <w:rPr>
              <w:rFonts w:ascii="Arial" w:hAnsi="Arial" w:cs="Arial"/>
              <w:bCs/>
              <w:color w:val="000000" w:themeColor="text1"/>
              <w:rPrChange w:id="3021" w:author="eric.giuliani" w:date="2017-08-28T16:23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 xml:space="preserve"> [</w:delText>
          </w:r>
          <w:r w:rsidRPr="0006121D">
            <w:rPr>
              <w:rPrChange w:id="3022" w:author="eric.giuliani" w:date="2017-08-28T16:26:00Z">
                <w:rPr>
                  <w:rStyle w:val="Hyperlink"/>
                  <w:rFonts w:ascii="Arial" w:hAnsi="Arial" w:cs="Arial"/>
                  <w:bCs/>
                </w:rPr>
              </w:rPrChange>
            </w:rPr>
            <w:delText>FE01</w:delText>
          </w:r>
          <w:r w:rsidRPr="0006121D">
            <w:rPr>
              <w:rFonts w:ascii="Arial" w:hAnsi="Arial" w:cs="Arial"/>
              <w:bCs/>
              <w:color w:val="000000" w:themeColor="text1"/>
              <w:rPrChange w:id="3023" w:author="eric.giuliani" w:date="2017-08-28T16:23:00Z">
                <w:rPr>
                  <w:rFonts w:ascii="Arial" w:hAnsi="Arial" w:cs="Arial"/>
                  <w:bCs/>
                  <w:color w:val="000000" w:themeColor="text1"/>
                  <w:u w:val="single"/>
                </w:rPr>
              </w:rPrChange>
            </w:rPr>
            <w:delText>]</w:delText>
          </w:r>
        </w:del>
        <w:proofErr w:type="gramEnd"/>
      </w:ins>
    </w:p>
    <w:p w:rsidR="00000000" w:rsidRDefault="0006121D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3024" w:author="Eric" w:date="2017-05-21T22:18:00Z"/>
          <w:del w:id="3025" w:author="eric.giuliani" w:date="2017-08-28T16:09:00Z"/>
          <w:rFonts w:ascii="Arial" w:hAnsi="Arial" w:cs="Arial"/>
        </w:rPr>
        <w:pPrChange w:id="3026" w:author="eric.giuliani" w:date="2017-08-28T16:09:00Z">
          <w:pPr>
            <w:pStyle w:val="Corpodetexto"/>
            <w:numPr>
              <w:numId w:val="59"/>
            </w:numPr>
            <w:spacing w:after="0" w:line="360" w:lineRule="auto"/>
            <w:ind w:left="360" w:hanging="360"/>
            <w:jc w:val="both"/>
          </w:pPr>
        </w:pPrChange>
      </w:pPr>
      <w:ins w:id="3027" w:author="Eric" w:date="2017-05-21T22:18:00Z">
        <w:r w:rsidRPr="0006121D">
          <w:rPr>
            <w:rFonts w:ascii="Arial" w:hAnsi="Arial" w:cs="Arial"/>
            <w:bCs/>
            <w:color w:val="000000" w:themeColor="text1"/>
            <w:rPrChange w:id="3028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O </w:t>
        </w:r>
        <w:r w:rsidRPr="0006121D">
          <w:rPr>
            <w:rFonts w:ascii="Arial" w:hAnsi="Arial" w:cs="Arial"/>
            <w:rPrChange w:id="3029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Sistema</w:t>
        </w:r>
        <w:r w:rsidRPr="0006121D">
          <w:rPr>
            <w:rFonts w:ascii="Arial" w:hAnsi="Arial" w:cs="Arial"/>
            <w:bCs/>
            <w:color w:val="000000" w:themeColor="text1"/>
            <w:rPrChange w:id="3030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 recupera as informações da base de dados e apresenta os resultados em tela; </w:t>
        </w:r>
      </w:ins>
      <w:ins w:id="3031" w:author="eric.giuliani" w:date="2017-08-28T16:09:00Z">
        <w:r w:rsidRPr="0006121D">
          <w:rPr>
            <w:rFonts w:ascii="Arial" w:hAnsi="Arial" w:cs="Arial"/>
            <w:bCs/>
            <w:color w:val="000000" w:themeColor="text1"/>
            <w:rPrChange w:id="3032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[</w:t>
        </w:r>
        <w:r w:rsidRPr="0006121D">
          <w:rPr>
            <w:rFonts w:ascii="Arial" w:hAnsi="Arial" w:cs="Arial"/>
            <w:bCs/>
            <w:color w:val="000000" w:themeColor="text1"/>
            <w:rPrChange w:id="3033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bCs/>
            <w:color w:val="000000" w:themeColor="text1"/>
            <w:rPrChange w:id="3034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instrText xml:space="preserve"> HYPERLINK "Artefatos%20-%20Especificacao.docx" \l "RN_030" </w:instrText>
        </w:r>
        <w:r w:rsidRPr="0006121D">
          <w:rPr>
            <w:rFonts w:ascii="Arial" w:hAnsi="Arial" w:cs="Arial"/>
            <w:bCs/>
            <w:color w:val="000000" w:themeColor="text1"/>
            <w:rPrChange w:id="3035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RN_030</w:t>
        </w:r>
        <w:r w:rsidRPr="0006121D">
          <w:rPr>
            <w:rFonts w:ascii="Arial" w:hAnsi="Arial" w:cs="Arial"/>
            <w:bCs/>
            <w:color w:val="000000" w:themeColor="text1"/>
            <w:rPrChange w:id="3036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3037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] </w:t>
        </w:r>
      </w:ins>
      <w:ins w:id="3038" w:author="Eric" w:date="2017-05-21T22:18:00Z">
        <w:r w:rsidRPr="0006121D">
          <w:rPr>
            <w:rFonts w:ascii="Arial" w:hAnsi="Arial" w:cs="Arial"/>
            <w:bCs/>
            <w:color w:val="000000" w:themeColor="text1"/>
            <w:rPrChange w:id="3039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[</w:t>
        </w:r>
      </w:ins>
      <w:ins w:id="3040" w:author="Eric" w:date="2017-05-21T22:50:00Z">
        <w:r w:rsidRPr="0006121D">
          <w:rPr>
            <w:rPrChange w:id="3041" w:author="eric.giuliani" w:date="2017-08-28T16:23:00Z">
              <w:rPr>
                <w:rStyle w:val="Hyperlink"/>
                <w:rFonts w:ascii="Arial" w:hAnsi="Arial" w:cs="Arial"/>
                <w:bCs/>
              </w:rPr>
            </w:rPrChange>
          </w:rPr>
          <w:fldChar w:fldCharType="begin"/>
        </w:r>
      </w:ins>
      <w:ins w:id="3042" w:author="eric.giuliani" w:date="2017-08-08T09:03:00Z">
        <w:r w:rsidRPr="0006121D">
          <w:rPr>
            <w:rFonts w:ascii="Arial" w:hAnsi="Arial" w:cs="Arial"/>
            <w:rPrChange w:id="3043" w:author="eric.giuliani" w:date="2017-08-28T16:23:00Z">
              <w:rPr>
                <w:color w:val="0000FF" w:themeColor="hyperlink"/>
                <w:u w:val="single"/>
              </w:rPr>
            </w:rPrChange>
          </w:rPr>
          <w:instrText>HYPERLINK "Artefatos%20-%20Especificacao.docx" \l "RN_173"</w:instrText>
        </w:r>
      </w:ins>
      <w:ins w:id="3044" w:author="Eric" w:date="2017-05-21T22:50:00Z">
        <w:del w:id="3045" w:author="eric.giuliani" w:date="2017-08-08T09:03:00Z">
          <w:r w:rsidRPr="0006121D">
            <w:rPr>
              <w:rFonts w:ascii="Arial" w:hAnsi="Arial" w:cs="Arial"/>
              <w:rPrChange w:id="3046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delInstrText>HYPERLINK "C:\\Users\\Eric\\Desktop\\Artefatos - Especificacao.docx" \l "RN_173"</w:delInstrText>
          </w:r>
        </w:del>
        <w:r w:rsidRPr="0006121D">
          <w:rPr>
            <w:rPrChange w:id="3047" w:author="eric.giuliani" w:date="2017-08-28T16:23:00Z">
              <w:rPr>
                <w:rStyle w:val="Hyperlink"/>
                <w:rFonts w:ascii="Arial" w:hAnsi="Arial" w:cs="Arial"/>
                <w:bCs/>
              </w:rPr>
            </w:rPrChange>
          </w:rPr>
          <w:fldChar w:fldCharType="separate"/>
        </w:r>
        <w:r w:rsidR="0072032E">
          <w:rPr>
            <w:rStyle w:val="Hyperlink"/>
            <w:rFonts w:ascii="Arial" w:hAnsi="Arial" w:cs="Arial"/>
            <w:bCs/>
          </w:rPr>
          <w:t>RN_173</w:t>
        </w:r>
        <w:r w:rsidRPr="00EA54BB">
          <w:rPr>
            <w:rStyle w:val="Hyperlink"/>
            <w:rFonts w:ascii="Arial" w:hAnsi="Arial" w:cs="Arial"/>
            <w:bCs/>
            <w:rPrChange w:id="3048" w:author="eric.giuliani" w:date="2017-08-28T16:23:00Z">
              <w:rPr>
                <w:rStyle w:val="Hyperlink"/>
                <w:rFonts w:ascii="Arial" w:hAnsi="Arial" w:cs="Arial"/>
                <w:bCs/>
              </w:rPr>
            </w:rPrChange>
          </w:rPr>
          <w:fldChar w:fldCharType="end"/>
        </w:r>
      </w:ins>
      <w:ins w:id="3049" w:author="Eric" w:date="2017-05-21T22:18:00Z">
        <w:r w:rsidRPr="0006121D">
          <w:rPr>
            <w:rFonts w:ascii="Arial" w:hAnsi="Arial" w:cs="Arial"/>
            <w:bCs/>
            <w:color w:val="000000" w:themeColor="text1"/>
            <w:rPrChange w:id="3050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  <w:proofErr w:type="gramStart"/>
      </w:ins>
    </w:p>
    <w:p w:rsidR="00E85400" w:rsidRDefault="0006121D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3051" w:author="Eric" w:date="2017-05-21T22:18:00Z"/>
          <w:rFonts w:ascii="Arial" w:hAnsi="Arial" w:cs="Arial"/>
        </w:rPr>
      </w:pPr>
      <w:ins w:id="3052" w:author="Eric" w:date="2017-05-21T22:18:00Z">
        <w:del w:id="3053" w:author="eric.giuliani" w:date="2017-08-28T16:09:00Z">
          <w:r w:rsidRPr="0006121D">
            <w:rPr>
              <w:rFonts w:ascii="Arial" w:hAnsi="Arial" w:cs="Arial"/>
              <w:rPrChange w:id="3054" w:author="eric.giuliani" w:date="2017-08-28T16:23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O Sistema registra log de auditoria; [</w:delText>
          </w:r>
          <w:r w:rsidRPr="0006121D" w:rsidDel="003110EB">
            <w:rPr>
              <w:rFonts w:ascii="Arial" w:hAnsi="Arial" w:cs="Arial"/>
              <w:rPrChange w:id="3055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fldChar w:fldCharType="begin"/>
          </w:r>
        </w:del>
        <w:del w:id="3056" w:author="eric.giuliani" w:date="2017-07-01T21:38:00Z">
          <w:r w:rsidRPr="0006121D">
            <w:rPr>
              <w:rFonts w:ascii="Arial" w:hAnsi="Arial" w:cs="Arial"/>
              <w:rPrChange w:id="3057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"RN_030"</w:delInstrText>
          </w:r>
        </w:del>
        <w:del w:id="3058" w:author="eric.giuliani" w:date="2017-08-28T16:09:00Z">
          <w:r w:rsidRPr="0006121D" w:rsidDel="003110EB">
            <w:rPr>
              <w:rFonts w:ascii="Arial" w:hAnsi="Arial" w:cs="Arial"/>
              <w:rPrChange w:id="3059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fldChar w:fldCharType="separate"/>
          </w:r>
          <w:r w:rsidR="0072032E">
            <w:rPr>
              <w:rStyle w:val="Hyperlink"/>
              <w:rFonts w:ascii="Arial" w:hAnsi="Arial" w:cs="Arial"/>
            </w:rPr>
            <w:delText>RN_030</w:delText>
          </w:r>
          <w:r w:rsidRPr="0006121D" w:rsidDel="003110EB">
            <w:rPr>
              <w:rFonts w:ascii="Arial" w:hAnsi="Arial" w:cs="Arial"/>
              <w:rPrChange w:id="3060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fldChar w:fldCharType="end"/>
          </w:r>
          <w:r w:rsidRPr="0006121D">
            <w:rPr>
              <w:rFonts w:ascii="Arial" w:hAnsi="Arial" w:cs="Arial"/>
              <w:rPrChange w:id="3061" w:author="eric.giuliani" w:date="2017-08-28T16:23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 xml:space="preserve"> </w:delText>
          </w:r>
          <w:r w:rsidRPr="0006121D" w:rsidDel="003110EB">
            <w:rPr>
              <w:rFonts w:ascii="Arial" w:hAnsi="Arial" w:cs="Arial"/>
              <w:rPrChange w:id="3062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fldChar w:fldCharType="begin"/>
          </w:r>
        </w:del>
        <w:del w:id="3063" w:author="eric.giuliani" w:date="2017-07-01T21:38:00Z">
          <w:r w:rsidRPr="0006121D">
            <w:rPr>
              <w:rFonts w:ascii="Arial" w:hAnsi="Arial" w:cs="Arial"/>
              <w:rPrChange w:id="3064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delInstrText>HYPERLINK "Artefatos%20-%20Especificacao.docx" \l "RN_031"</w:delInstrText>
          </w:r>
        </w:del>
        <w:del w:id="3065" w:author="eric.giuliani" w:date="2017-08-28T16:09:00Z">
          <w:r w:rsidRPr="0006121D" w:rsidDel="003110EB">
            <w:rPr>
              <w:rFonts w:ascii="Arial" w:hAnsi="Arial" w:cs="Arial"/>
              <w:rPrChange w:id="3066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fldChar w:fldCharType="separate"/>
          </w:r>
          <w:r w:rsidR="0072032E">
            <w:rPr>
              <w:rStyle w:val="Hyperlink"/>
              <w:rFonts w:ascii="Arial" w:hAnsi="Arial" w:cs="Arial"/>
            </w:rPr>
            <w:delText>RN_031</w:delText>
          </w:r>
          <w:r w:rsidRPr="0006121D" w:rsidDel="003110EB">
            <w:rPr>
              <w:rFonts w:ascii="Arial" w:hAnsi="Arial" w:cs="Arial"/>
              <w:rPrChange w:id="3067" w:author="eric.giuliani" w:date="2017-08-28T16:23:00Z">
                <w:rPr>
                  <w:color w:val="0000FF" w:themeColor="hyperlink"/>
                  <w:u w:val="single"/>
                </w:rPr>
              </w:rPrChange>
            </w:rPr>
            <w:fldChar w:fldCharType="end"/>
          </w:r>
          <w:r w:rsidRPr="0006121D">
            <w:rPr>
              <w:rFonts w:ascii="Arial" w:hAnsi="Arial" w:cs="Arial"/>
              <w:rPrChange w:id="3068" w:author="eric.giuliani" w:date="2017-08-28T16:23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]</w:delText>
          </w:r>
        </w:del>
        <w:proofErr w:type="gramEnd"/>
      </w:ins>
    </w:p>
    <w:p w:rsidR="00954952" w:rsidRPr="00D965C8" w:rsidRDefault="0006121D" w:rsidP="00954952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3069" w:author="Eric" w:date="2017-05-21T22:18:00Z"/>
          <w:rFonts w:ascii="Arial" w:hAnsi="Arial" w:cs="Arial"/>
        </w:rPr>
      </w:pPr>
      <w:ins w:id="3070" w:author="Eric" w:date="2017-05-21T22:18:00Z">
        <w:r w:rsidRPr="0006121D">
          <w:rPr>
            <w:rFonts w:ascii="Arial" w:hAnsi="Arial" w:cs="Arial"/>
            <w:bCs/>
            <w:color w:val="000000" w:themeColor="text1"/>
            <w:rPrChange w:id="3071" w:author="eric.giuliani" w:date="2017-08-28T16:23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 xml:space="preserve">O </w:t>
        </w:r>
      </w:ins>
      <w:ins w:id="3072" w:author="Eric" w:date="2017-05-21T22:51:00Z">
        <w:r w:rsidRPr="0006121D">
          <w:rPr>
            <w:rFonts w:ascii="Arial" w:hAnsi="Arial" w:cs="Arial"/>
            <w:rPrChange w:id="3073" w:author="eric.giuliani" w:date="2017-08-28T16:23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Usuário Cash</w:t>
        </w:r>
        <w:r w:rsidRPr="0006121D">
          <w:rPr>
            <w:rFonts w:ascii="Arial" w:hAnsi="Arial" w:cs="Arial"/>
            <w:rPrChange w:id="3074" w:author="eric.giuliani" w:date="2017-08-08T09:04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Power </w:t>
        </w:r>
      </w:ins>
      <w:ins w:id="3075" w:author="Eric" w:date="2017-05-21T22:18:00Z">
        <w:r w:rsidRPr="0006121D">
          <w:rPr>
            <w:rFonts w:ascii="Arial" w:hAnsi="Arial" w:cs="Arial"/>
            <w:bCs/>
            <w:color w:val="000000" w:themeColor="text1"/>
            <w:rPrChange w:id="3076" w:author="eric.giuliani" w:date="2017-08-08T09:04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visualiza as informações; [</w:t>
        </w:r>
        <w:r w:rsidRPr="0006121D">
          <w:rPr>
            <w:rFonts w:ascii="Arial" w:hAnsi="Arial" w:cs="Arial"/>
            <w:rPrChange w:id="3077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3078" w:author="eric.giuliani" w:date="2017-08-08T09:04:00Z">
              <w:rPr>
                <w:color w:val="0000FF" w:themeColor="hyperlink"/>
                <w:u w:val="single"/>
              </w:rPr>
            </w:rPrChange>
          </w:rPr>
          <w:instrText>HYPERLINK \l "FA02"</w:instrText>
        </w:r>
        <w:r w:rsidRPr="0006121D">
          <w:rPr>
            <w:rFonts w:ascii="Arial" w:hAnsi="Arial" w:cs="Arial"/>
            <w:rPrChange w:id="3079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234845">
          <w:rPr>
            <w:rStyle w:val="Hyperlink"/>
            <w:rFonts w:ascii="Arial" w:hAnsi="Arial" w:cs="Arial"/>
            <w:bCs/>
          </w:rPr>
          <w:t>FA02</w:t>
        </w:r>
        <w:r w:rsidRPr="0006121D">
          <w:rPr>
            <w:rFonts w:ascii="Arial" w:hAnsi="Arial" w:cs="Arial"/>
            <w:rPrChange w:id="3080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color w:val="000000" w:themeColor="text1"/>
            <w:rPrChange w:id="3081" w:author="eric.giuliani" w:date="2017-08-08T09:04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]</w:t>
        </w:r>
        <w:r w:rsidRPr="0006121D">
          <w:rPr>
            <w:rFonts w:ascii="Arial" w:hAnsi="Arial" w:cs="Arial"/>
            <w:bCs/>
            <w:rPrChange w:id="3082" w:author="eric.giuliani" w:date="2017-08-08T09:04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 xml:space="preserve"> [</w:t>
        </w:r>
        <w:r w:rsidRPr="0006121D">
          <w:rPr>
            <w:rFonts w:ascii="Arial" w:hAnsi="Arial" w:cs="Arial"/>
            <w:rPrChange w:id="3083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3084" w:author="eric.giuliani" w:date="2017-08-08T09:04:00Z">
              <w:rPr>
                <w:color w:val="0000FF" w:themeColor="hyperlink"/>
                <w:u w:val="single"/>
              </w:rPr>
            </w:rPrChange>
          </w:rPr>
          <w:instrText>HYPERLINK \l "FA03"</w:instrText>
        </w:r>
        <w:r w:rsidRPr="0006121D">
          <w:rPr>
            <w:rFonts w:ascii="Arial" w:hAnsi="Arial" w:cs="Arial"/>
            <w:rPrChange w:id="3085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234845">
          <w:rPr>
            <w:rStyle w:val="Hyperlink"/>
            <w:rFonts w:ascii="Arial" w:hAnsi="Arial" w:cs="Arial"/>
            <w:bCs/>
          </w:rPr>
          <w:t>FA03</w:t>
        </w:r>
        <w:r w:rsidRPr="0006121D">
          <w:rPr>
            <w:rFonts w:ascii="Arial" w:hAnsi="Arial" w:cs="Arial"/>
            <w:rPrChange w:id="3086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rPrChange w:id="3087" w:author="eric.giuliani" w:date="2017-08-08T09:04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 [</w:t>
        </w:r>
        <w:r w:rsidRPr="0006121D">
          <w:rPr>
            <w:rFonts w:ascii="Arial" w:hAnsi="Arial" w:cs="Arial"/>
            <w:rPrChange w:id="3088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3089" w:author="eric.giuliani" w:date="2017-08-08T09:04:00Z">
              <w:rPr>
                <w:color w:val="0000FF" w:themeColor="hyperlink"/>
                <w:u w:val="single"/>
              </w:rPr>
            </w:rPrChange>
          </w:rPr>
          <w:instrText>HYPERLINK \l "FA04"</w:instrText>
        </w:r>
        <w:r w:rsidRPr="0006121D">
          <w:rPr>
            <w:rFonts w:ascii="Arial" w:hAnsi="Arial" w:cs="Arial"/>
            <w:rPrChange w:id="3090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234845">
          <w:rPr>
            <w:rStyle w:val="Hyperlink"/>
            <w:rFonts w:ascii="Arial" w:hAnsi="Arial" w:cs="Arial"/>
            <w:bCs/>
          </w:rPr>
          <w:t>FA04</w:t>
        </w:r>
        <w:r w:rsidRPr="0006121D">
          <w:rPr>
            <w:rFonts w:ascii="Arial" w:hAnsi="Arial" w:cs="Arial"/>
            <w:rPrChange w:id="3091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bCs/>
            <w:rPrChange w:id="3092" w:author="eric.giuliani" w:date="2017-08-08T09:04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 [</w:t>
        </w:r>
        <w:r w:rsidRPr="0006121D">
          <w:rPr>
            <w:rFonts w:ascii="Arial" w:hAnsi="Arial" w:cs="Arial"/>
            <w:rPrChange w:id="3093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3094" w:author="eric.giuliani" w:date="2017-08-08T09:04:00Z">
              <w:rPr>
                <w:color w:val="0000FF" w:themeColor="hyperlink"/>
                <w:u w:val="single"/>
              </w:rPr>
            </w:rPrChange>
          </w:rPr>
          <w:instrText>HYPERLINK \l "FA05"</w:instrText>
        </w:r>
        <w:r w:rsidRPr="0006121D">
          <w:rPr>
            <w:rFonts w:ascii="Arial" w:hAnsi="Arial" w:cs="Arial"/>
            <w:rPrChange w:id="3095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separate"/>
        </w:r>
        <w:r w:rsidR="00234845">
          <w:rPr>
            <w:rStyle w:val="Hyperlink"/>
            <w:rFonts w:ascii="Arial" w:hAnsi="Arial" w:cs="Arial"/>
            <w:bCs/>
          </w:rPr>
          <w:t>FA05</w:t>
        </w:r>
        <w:r w:rsidRPr="0006121D">
          <w:rPr>
            <w:rFonts w:ascii="Arial" w:hAnsi="Arial" w:cs="Arial"/>
            <w:rPrChange w:id="3096" w:author="eric.giuliani" w:date="2017-08-08T09:04:00Z">
              <w:rPr>
                <w:color w:val="0000FF" w:themeColor="hyperlink"/>
                <w:u w:val="single"/>
              </w:rPr>
            </w:rPrChange>
          </w:rPr>
          <w:fldChar w:fldCharType="end"/>
        </w:r>
        <w:proofErr w:type="gramStart"/>
        <w:r w:rsidRPr="0006121D">
          <w:rPr>
            <w:rFonts w:ascii="Arial" w:hAnsi="Arial" w:cs="Arial"/>
            <w:bCs/>
            <w:rPrChange w:id="3097" w:author="eric.giuliani" w:date="2017-08-08T09:04:00Z">
              <w:rPr>
                <w:rFonts w:ascii="Arial" w:hAnsi="Arial" w:cs="Arial"/>
                <w:bCs/>
                <w:color w:val="0000FF" w:themeColor="hyperlink"/>
                <w:u w:val="single"/>
              </w:rPr>
            </w:rPrChange>
          </w:rPr>
          <w:t>]</w:t>
        </w:r>
        <w:proofErr w:type="gramEnd"/>
      </w:ins>
    </w:p>
    <w:p w:rsidR="00954952" w:rsidRPr="00D965C8" w:rsidRDefault="0006121D" w:rsidP="00954952">
      <w:pPr>
        <w:pStyle w:val="Corpodetexto"/>
        <w:numPr>
          <w:ilvl w:val="0"/>
          <w:numId w:val="59"/>
        </w:numPr>
        <w:spacing w:after="0" w:line="360" w:lineRule="auto"/>
        <w:ind w:left="1276" w:hanging="425"/>
        <w:jc w:val="both"/>
        <w:rPr>
          <w:ins w:id="3098" w:author="Eric" w:date="2017-05-25T23:19:00Z"/>
          <w:rFonts w:ascii="Arial" w:hAnsi="Arial" w:cs="Arial"/>
          <w:b/>
          <w:rPrChange w:id="3099" w:author="eric.giuliani" w:date="2017-08-08T09:04:00Z">
            <w:rPr>
              <w:ins w:id="3100" w:author="Eric" w:date="2017-05-25T23:19:00Z"/>
              <w:rFonts w:ascii="Arial" w:hAnsi="Arial" w:cs="Arial"/>
              <w:bCs/>
              <w:color w:val="000000" w:themeColor="text1"/>
            </w:rPr>
          </w:rPrChange>
        </w:rPr>
      </w:pPr>
      <w:ins w:id="3101" w:author="Eric" w:date="2017-05-21T22:18:00Z">
        <w:r w:rsidRPr="0006121D">
          <w:rPr>
            <w:rFonts w:ascii="Arial" w:hAnsi="Arial" w:cs="Arial"/>
            <w:bCs/>
            <w:color w:val="000000" w:themeColor="text1"/>
            <w:rPrChange w:id="3102" w:author="eric.giuliani" w:date="2017-08-08T09:04:00Z">
              <w:rPr>
                <w:rFonts w:ascii="Arial" w:hAnsi="Arial" w:cs="Arial"/>
                <w:bCs/>
                <w:color w:val="000000" w:themeColor="text1"/>
                <w:u w:val="single"/>
              </w:rPr>
            </w:rPrChange>
          </w:rPr>
          <w:t>O fluxo é finalizado.</w:t>
        </w:r>
      </w:ins>
    </w:p>
    <w:p w:rsidR="00000000" w:rsidRDefault="0034775F">
      <w:pPr>
        <w:pStyle w:val="Corpodetexto"/>
        <w:spacing w:after="0" w:line="360" w:lineRule="auto"/>
        <w:ind w:left="1276"/>
        <w:jc w:val="both"/>
        <w:rPr>
          <w:ins w:id="3103" w:author="Eric" w:date="2017-05-21T22:18:00Z"/>
          <w:rFonts w:ascii="Arial" w:hAnsi="Arial" w:cs="Arial"/>
          <w:b/>
        </w:rPr>
        <w:pPrChange w:id="3104" w:author="Eric" w:date="2017-05-25T23:19:00Z">
          <w:pPr>
            <w:pStyle w:val="Corpodetexto"/>
            <w:numPr>
              <w:numId w:val="59"/>
            </w:numPr>
            <w:spacing w:after="0" w:line="360" w:lineRule="auto"/>
            <w:ind w:left="1276" w:hanging="425"/>
            <w:jc w:val="both"/>
          </w:pPr>
        </w:pPrChange>
      </w:pPr>
    </w:p>
    <w:p w:rsidR="003A4855" w:rsidRPr="002519C6" w:rsidRDefault="003A4855" w:rsidP="003A4855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ins w:id="3105" w:author="Eric" w:date="2017-05-25T23:19:00Z"/>
          <w:rFonts w:ascii="Arial" w:hAnsi="Arial" w:cs="Arial"/>
          <w:b/>
        </w:rPr>
      </w:pPr>
      <w:bookmarkStart w:id="3106" w:name="FA10"/>
      <w:bookmarkEnd w:id="3106"/>
      <w:ins w:id="3107" w:author="Eric" w:date="2017-05-25T23:19:00Z">
        <w:r>
          <w:rPr>
            <w:rFonts w:ascii="Arial" w:hAnsi="Arial" w:cs="Arial"/>
            <w:b/>
          </w:rPr>
          <w:t xml:space="preserve">Exportar </w:t>
        </w:r>
        <w:r w:rsidRPr="002519C6">
          <w:rPr>
            <w:rFonts w:ascii="Arial" w:hAnsi="Arial" w:cs="Arial"/>
            <w:b/>
          </w:rPr>
          <w:t>Histórico de Alterações</w:t>
        </w:r>
      </w:ins>
    </w:p>
    <w:p w:rsidR="003A4855" w:rsidRPr="00FD6F16" w:rsidRDefault="003A4855" w:rsidP="003A4855">
      <w:pPr>
        <w:pStyle w:val="Corpodetexto"/>
        <w:spacing w:after="0" w:line="360" w:lineRule="auto"/>
        <w:ind w:left="851"/>
        <w:jc w:val="both"/>
        <w:rPr>
          <w:ins w:id="3108" w:author="Eric" w:date="2017-05-25T23:19:00Z"/>
          <w:rFonts w:ascii="Arial" w:hAnsi="Arial" w:cs="Arial"/>
        </w:rPr>
      </w:pPr>
      <w:ins w:id="3109" w:author="Eric" w:date="2017-05-25T23:19:00Z">
        <w:r w:rsidRPr="002519C6">
          <w:rPr>
            <w:rFonts w:ascii="Arial" w:hAnsi="Arial" w:cs="Arial"/>
          </w:rPr>
          <w:t xml:space="preserve">Este </w:t>
        </w:r>
        <w:r w:rsidR="0006121D" w:rsidRPr="0006121D">
          <w:rPr>
            <w:rFonts w:ascii="Arial" w:hAnsi="Arial" w:cs="Arial"/>
            <w:rPrChange w:id="3110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fluxo inicia quando o Usuário Cash Power</w:t>
        </w:r>
      </w:ins>
      <w:ins w:id="3111" w:author="Eric" w:date="2017-05-25T23:23:00Z">
        <w:r w:rsidR="0006121D" w:rsidRPr="0006121D">
          <w:rPr>
            <w:rFonts w:ascii="Arial" w:hAnsi="Arial" w:cs="Arial"/>
            <w:rPrChange w:id="3112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aciona o botão "Exportar" na tela de visualização do histórico.</w:t>
        </w:r>
      </w:ins>
    </w:p>
    <w:p w:rsidR="00E85400" w:rsidRDefault="0006121D">
      <w:pPr>
        <w:pStyle w:val="Corpodetexto"/>
        <w:numPr>
          <w:ilvl w:val="0"/>
          <w:numId w:val="46"/>
        </w:numPr>
        <w:spacing w:after="0" w:line="360" w:lineRule="auto"/>
        <w:ind w:left="1276" w:hanging="425"/>
        <w:rPr>
          <w:ins w:id="3113" w:author="Eric" w:date="2017-05-25T23:23:00Z"/>
          <w:del w:id="3114" w:author="eric.giuliani" w:date="2017-08-28T16:09:00Z"/>
          <w:rFonts w:ascii="Arial" w:hAnsi="Arial" w:cs="Arial"/>
        </w:rPr>
      </w:pPr>
      <w:ins w:id="3115" w:author="Eric" w:date="2017-05-25T23:23:00Z">
        <w:r w:rsidRPr="0006121D">
          <w:rPr>
            <w:rFonts w:ascii="Arial" w:hAnsi="Arial" w:cs="Arial"/>
            <w:rPrChange w:id="3116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O Sistema recupera as informações da base de dados e disponibiliza o arquivo de histórico gerado para download; [</w:t>
        </w:r>
        <w:r w:rsidRPr="0006121D">
          <w:rPr>
            <w:rFonts w:ascii="Arial" w:hAnsi="Arial" w:cs="Arial"/>
            <w:rPrChange w:id="3117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  <w:r w:rsidRPr="0006121D">
          <w:rPr>
            <w:rFonts w:ascii="Arial" w:hAnsi="Arial" w:cs="Arial"/>
            <w:rPrChange w:id="3118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instrText xml:space="preserve"> HYPERLINK  \l "TS_05" </w:instrText>
        </w:r>
        <w:r w:rsidRPr="0006121D">
          <w:rPr>
            <w:rFonts w:ascii="Arial" w:hAnsi="Arial" w:cs="Arial"/>
            <w:rPrChange w:id="3119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473B55">
          <w:rPr>
            <w:rStyle w:val="Hyperlink"/>
            <w:rFonts w:ascii="Arial" w:hAnsi="Arial" w:cs="Arial"/>
          </w:rPr>
          <w:t>TS_05</w:t>
        </w:r>
        <w:r w:rsidRPr="0006121D">
          <w:rPr>
            <w:rFonts w:ascii="Arial" w:hAnsi="Arial" w:cs="Arial"/>
            <w:rPrChange w:id="3120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rPrChange w:id="3121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 [</w:t>
        </w:r>
      </w:ins>
      <w:ins w:id="3122" w:author="Eric" w:date="2017-05-25T23:24:00Z">
        <w:r w:rsidRPr="0006121D">
          <w:rPr>
            <w:rFonts w:ascii="Arial" w:hAnsi="Arial" w:cs="Arial"/>
            <w:rPrChange w:id="3123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3124" w:author="eric.giuliani" w:date="2017-08-08T09:04:00Z">
        <w:r w:rsidR="009401F9">
          <w:rPr>
            <w:rFonts w:ascii="Arial" w:hAnsi="Arial" w:cs="Arial"/>
          </w:rPr>
          <w:instrText>HYPERLINK "Artefatos%20-%20Especificacao.docx" \l "RN_174"</w:instrText>
        </w:r>
      </w:ins>
      <w:ins w:id="3125" w:author="Eric" w:date="2017-05-25T23:24:00Z">
        <w:del w:id="3126" w:author="eric.giuliani" w:date="2017-07-01T21:38:00Z">
          <w:r w:rsidRPr="0006121D">
            <w:rPr>
              <w:rFonts w:ascii="Arial" w:hAnsi="Arial" w:cs="Arial"/>
              <w:rPrChange w:id="3127" w:author="eric.giuliani" w:date="2017-05-26T09:05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"RN_174" </w:delInstrText>
          </w:r>
        </w:del>
        <w:r w:rsidRPr="0006121D">
          <w:rPr>
            <w:rFonts w:ascii="Arial" w:hAnsi="Arial" w:cs="Arial"/>
            <w:rPrChange w:id="3128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473B55">
          <w:rPr>
            <w:rStyle w:val="Hyperlink"/>
            <w:rFonts w:ascii="Arial" w:hAnsi="Arial" w:cs="Arial"/>
          </w:rPr>
          <w:t>RN_174</w:t>
        </w:r>
        <w:r w:rsidRPr="0006121D">
          <w:rPr>
            <w:rFonts w:ascii="Arial" w:hAnsi="Arial" w:cs="Arial"/>
            <w:rPrChange w:id="3129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</w:ins>
      <w:ins w:id="3130" w:author="Eric" w:date="2017-05-25T23:23:00Z">
        <w:r w:rsidRPr="0006121D">
          <w:rPr>
            <w:rFonts w:ascii="Arial" w:hAnsi="Arial" w:cs="Arial"/>
            <w:rPrChange w:id="3131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 xml:space="preserve"> </w:t>
        </w:r>
        <w:r w:rsidRPr="0006121D">
          <w:rPr>
            <w:rPrChange w:id="3132" w:author="eric.giuliani" w:date="2017-05-26T09:05:00Z">
              <w:rPr>
                <w:rStyle w:val="Hyperlink"/>
                <w:rFonts w:ascii="Arial" w:hAnsi="Arial" w:cs="Arial"/>
              </w:rPr>
            </w:rPrChange>
          </w:rPr>
          <w:fldChar w:fldCharType="begin"/>
        </w:r>
      </w:ins>
      <w:ins w:id="3133" w:author="eric.giuliani" w:date="2017-08-08T09:04:00Z">
        <w:r w:rsidR="009401F9">
          <w:instrText>HYPERLINK "Artefatos%20-%20Especificacao.docx" \l "RN_166"</w:instrText>
        </w:r>
      </w:ins>
      <w:ins w:id="3134" w:author="Eric" w:date="2017-05-25T23:23:00Z">
        <w:del w:id="3135" w:author="eric.giuliani" w:date="2017-07-01T21:38:00Z">
          <w:r w:rsidRPr="0006121D">
            <w:rPr>
              <w:rFonts w:ascii="Arial" w:hAnsi="Arial" w:cs="Arial"/>
              <w:rPrChange w:id="3136" w:author="eric.giuliani" w:date="2017-05-26T09:05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"RN_166" </w:delInstrText>
          </w:r>
        </w:del>
        <w:r w:rsidRPr="0006121D">
          <w:rPr>
            <w:rPrChange w:id="3137" w:author="eric.giuliani" w:date="2017-05-26T09:05:00Z">
              <w:rPr>
                <w:rStyle w:val="Hyperlink"/>
                <w:rFonts w:ascii="Arial" w:hAnsi="Arial" w:cs="Arial"/>
              </w:rPr>
            </w:rPrChange>
          </w:rPr>
          <w:fldChar w:fldCharType="separate"/>
        </w:r>
        <w:r w:rsidR="00473B55">
          <w:rPr>
            <w:rStyle w:val="Hyperlink"/>
            <w:rFonts w:ascii="Arial" w:hAnsi="Arial" w:cs="Arial"/>
          </w:rPr>
          <w:t>RN_166</w:t>
        </w:r>
        <w:r w:rsidRPr="00FD6F16">
          <w:rPr>
            <w:rStyle w:val="Hyperlink"/>
            <w:rFonts w:ascii="Arial" w:hAnsi="Arial" w:cs="Arial"/>
            <w:rPrChange w:id="3138" w:author="eric.giuliani" w:date="2017-05-26T09:05:00Z">
              <w:rPr>
                <w:rStyle w:val="Hyperlink"/>
                <w:rFonts w:ascii="Arial" w:hAnsi="Arial" w:cs="Arial"/>
              </w:rPr>
            </w:rPrChange>
          </w:rPr>
          <w:fldChar w:fldCharType="end"/>
        </w:r>
        <w:r w:rsidRPr="0006121D">
          <w:rPr>
            <w:rFonts w:ascii="Arial" w:hAnsi="Arial" w:cs="Arial"/>
            <w:rPrChange w:id="3139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 [</w:t>
        </w:r>
        <w:r w:rsidRPr="0006121D">
          <w:rPr>
            <w:rFonts w:ascii="Arial" w:hAnsi="Arial" w:cs="Arial"/>
            <w:rPrChange w:id="3140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begin"/>
        </w:r>
      </w:ins>
      <w:ins w:id="3141" w:author="eric.giuliani" w:date="2017-08-08T09:04:00Z">
        <w:r w:rsidR="009401F9">
          <w:rPr>
            <w:rFonts w:ascii="Arial" w:hAnsi="Arial" w:cs="Arial"/>
          </w:rPr>
          <w:instrText>HYPERLINK "Artefatos%20-%20Especificacao.docx" \l "RN_030"</w:instrText>
        </w:r>
      </w:ins>
      <w:ins w:id="3142" w:author="Eric" w:date="2017-05-25T23:23:00Z">
        <w:del w:id="3143" w:author="eric.giuliani" w:date="2017-07-01T21:38:00Z">
          <w:r w:rsidRPr="0006121D">
            <w:rPr>
              <w:rFonts w:ascii="Arial" w:hAnsi="Arial" w:cs="Arial"/>
              <w:rPrChange w:id="3144" w:author="eric.giuliani" w:date="2017-05-26T09:05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"RN_030" </w:delInstrText>
          </w:r>
        </w:del>
        <w:r w:rsidRPr="0006121D">
          <w:rPr>
            <w:rFonts w:ascii="Arial" w:hAnsi="Arial" w:cs="Arial"/>
            <w:rPrChange w:id="3145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separate"/>
        </w:r>
        <w:r w:rsidR="00473B55">
          <w:rPr>
            <w:rStyle w:val="Hyperlink"/>
            <w:rFonts w:ascii="Arial" w:hAnsi="Arial" w:cs="Arial"/>
          </w:rPr>
          <w:t>RN_030</w:t>
        </w:r>
        <w:r w:rsidRPr="0006121D">
          <w:rPr>
            <w:rFonts w:ascii="Arial" w:hAnsi="Arial" w:cs="Arial"/>
            <w:rPrChange w:id="3146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fldChar w:fldCharType="end"/>
        </w:r>
        <w:r w:rsidRPr="0006121D">
          <w:rPr>
            <w:rFonts w:ascii="Arial" w:hAnsi="Arial" w:cs="Arial"/>
            <w:rPrChange w:id="3147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]</w:t>
        </w:r>
      </w:ins>
      <w:ins w:id="3148" w:author="eric.giuliani" w:date="2017-05-26T09:24:00Z">
        <w:r w:rsidR="003430E4">
          <w:rPr>
            <w:rFonts w:ascii="Arial" w:hAnsi="Arial" w:cs="Arial"/>
          </w:rPr>
          <w:t xml:space="preserve"> [</w:t>
        </w:r>
      </w:ins>
      <w:ins w:id="3149" w:author="eric.giuliani" w:date="2017-07-03T15:01:00Z">
        <w:r w:rsidRPr="008B4BE4">
          <w:rPr>
            <w:rFonts w:ascii="Arial" w:hAnsi="Arial" w:cs="Arial"/>
          </w:rPr>
          <w:fldChar w:fldCharType="begin"/>
        </w:r>
      </w:ins>
      <w:ins w:id="3150" w:author="eric.giuliani" w:date="2017-08-08T09:04:00Z">
        <w:r w:rsidR="009401F9">
          <w:rPr>
            <w:rFonts w:ascii="Arial" w:hAnsi="Arial" w:cs="Arial"/>
          </w:rPr>
          <w:instrText>HYPERLINK "Artefatos%20-%20Especificacao.docx" \l "RN_011"</w:instrText>
        </w:r>
      </w:ins>
      <w:ins w:id="3151" w:author="eric.giuliani" w:date="2017-07-03T15:01:00Z">
        <w:r w:rsidRPr="008B4BE4">
          <w:rPr>
            <w:rFonts w:ascii="Arial" w:hAnsi="Arial" w:cs="Arial"/>
          </w:rPr>
          <w:fldChar w:fldCharType="separate"/>
        </w:r>
        <w:r w:rsidR="006A5205" w:rsidRPr="008B4BE4">
          <w:rPr>
            <w:rStyle w:val="Hyperlink"/>
            <w:rFonts w:ascii="Arial" w:hAnsi="Arial" w:cs="Arial"/>
          </w:rPr>
          <w:t>RN_011</w:t>
        </w:r>
        <w:r w:rsidRPr="008B4BE4">
          <w:rPr>
            <w:rFonts w:ascii="Arial" w:hAnsi="Arial" w:cs="Arial"/>
          </w:rPr>
          <w:fldChar w:fldCharType="end"/>
        </w:r>
        <w:r w:rsidR="006A5205">
          <w:rPr>
            <w:rFonts w:ascii="Arial" w:hAnsi="Arial" w:cs="Arial"/>
          </w:rPr>
          <w:t xml:space="preserve"> </w:t>
        </w:r>
      </w:ins>
      <w:ins w:id="3152" w:author="eric.giuliani" w:date="2017-05-26T09:24:00Z">
        <w:r>
          <w:rPr>
            <w:rFonts w:ascii="Arial" w:hAnsi="Arial" w:cs="Arial"/>
          </w:rPr>
          <w:fldChar w:fldCharType="begin"/>
        </w:r>
      </w:ins>
      <w:ins w:id="3153" w:author="eric.giuliani" w:date="2017-08-08T09:04:00Z">
        <w:r w:rsidR="009401F9">
          <w:rPr>
            <w:rFonts w:ascii="Arial" w:hAnsi="Arial" w:cs="Arial"/>
          </w:rPr>
          <w:instrText>HYPERLINK "Artefatos%20-%20Especificacao.docx" \l "RN_028"</w:instrText>
        </w:r>
      </w:ins>
      <w:ins w:id="3154" w:author="eric.giuliani" w:date="2017-05-26T09:24:00Z">
        <w:r>
          <w:rPr>
            <w:rFonts w:ascii="Arial" w:hAnsi="Arial" w:cs="Arial"/>
          </w:rPr>
          <w:fldChar w:fldCharType="separate"/>
        </w:r>
        <w:r w:rsidR="003430E4" w:rsidRPr="003430E4">
          <w:rPr>
            <w:rStyle w:val="Hyperlink"/>
            <w:rFonts w:ascii="Arial" w:hAnsi="Arial" w:cs="Arial"/>
          </w:rPr>
          <w:t>RN_028</w:t>
        </w:r>
        <w:r>
          <w:rPr>
            <w:rFonts w:ascii="Arial" w:hAnsi="Arial" w:cs="Arial"/>
          </w:rPr>
          <w:fldChar w:fldCharType="end"/>
        </w:r>
        <w:r w:rsidR="003430E4">
          <w:rPr>
            <w:rFonts w:ascii="Arial" w:hAnsi="Arial" w:cs="Arial"/>
          </w:rPr>
          <w:t xml:space="preserve"> </w:t>
        </w:r>
        <w:r>
          <w:rPr>
            <w:rFonts w:ascii="Arial" w:hAnsi="Arial" w:cs="Arial"/>
          </w:rPr>
          <w:fldChar w:fldCharType="begin"/>
        </w:r>
      </w:ins>
      <w:ins w:id="3155" w:author="eric.giuliani" w:date="2017-08-08T09:04:00Z">
        <w:r w:rsidR="009401F9">
          <w:rPr>
            <w:rFonts w:ascii="Arial" w:hAnsi="Arial" w:cs="Arial"/>
          </w:rPr>
          <w:instrText>HYPERLINK "Artefatos%20-%20Especificacao.docx" \l "RN_021"</w:instrText>
        </w:r>
      </w:ins>
      <w:ins w:id="3156" w:author="eric.giuliani" w:date="2017-05-26T09:24:00Z">
        <w:r>
          <w:rPr>
            <w:rFonts w:ascii="Arial" w:hAnsi="Arial" w:cs="Arial"/>
          </w:rPr>
          <w:fldChar w:fldCharType="separate"/>
        </w:r>
        <w:r w:rsidR="003430E4" w:rsidRPr="003430E4">
          <w:rPr>
            <w:rStyle w:val="Hyperlink"/>
            <w:rFonts w:ascii="Arial" w:hAnsi="Arial" w:cs="Arial"/>
          </w:rPr>
          <w:t>RN_021</w:t>
        </w:r>
        <w:r>
          <w:rPr>
            <w:rFonts w:ascii="Arial" w:hAnsi="Arial" w:cs="Arial"/>
          </w:rPr>
          <w:fldChar w:fldCharType="end"/>
        </w:r>
        <w:r w:rsidR="003430E4">
          <w:rPr>
            <w:rFonts w:ascii="Arial" w:hAnsi="Arial" w:cs="Arial"/>
          </w:rPr>
          <w:t xml:space="preserve"> </w:t>
        </w:r>
        <w:r>
          <w:rPr>
            <w:rFonts w:ascii="Arial" w:hAnsi="Arial" w:cs="Arial"/>
          </w:rPr>
          <w:fldChar w:fldCharType="begin"/>
        </w:r>
      </w:ins>
      <w:ins w:id="3157" w:author="eric.giuliani" w:date="2017-08-08T09:04:00Z">
        <w:r w:rsidR="009401F9">
          <w:rPr>
            <w:rFonts w:ascii="Arial" w:hAnsi="Arial" w:cs="Arial"/>
          </w:rPr>
          <w:instrText>HYPERLINK "Artefatos%20-%20Especificacao.docx" \l "RN_090"</w:instrText>
        </w:r>
      </w:ins>
      <w:ins w:id="3158" w:author="eric.giuliani" w:date="2017-05-26T09:24:00Z">
        <w:r>
          <w:rPr>
            <w:rFonts w:ascii="Arial" w:hAnsi="Arial" w:cs="Arial"/>
          </w:rPr>
          <w:fldChar w:fldCharType="separate"/>
        </w:r>
        <w:r w:rsidR="003430E4" w:rsidRPr="003430E4">
          <w:rPr>
            <w:rStyle w:val="Hyperlink"/>
            <w:rFonts w:ascii="Arial" w:hAnsi="Arial" w:cs="Arial"/>
          </w:rPr>
          <w:t>RN_090</w:t>
        </w:r>
        <w:r>
          <w:rPr>
            <w:rFonts w:ascii="Arial" w:hAnsi="Arial" w:cs="Arial"/>
          </w:rPr>
          <w:fldChar w:fldCharType="end"/>
        </w:r>
        <w:r w:rsidR="003430E4">
          <w:rPr>
            <w:rFonts w:ascii="Arial" w:hAnsi="Arial" w:cs="Arial"/>
          </w:rPr>
          <w:t xml:space="preserve"> </w:t>
        </w:r>
        <w:r>
          <w:rPr>
            <w:rFonts w:ascii="Arial" w:hAnsi="Arial" w:cs="Arial"/>
          </w:rPr>
          <w:fldChar w:fldCharType="begin"/>
        </w:r>
      </w:ins>
      <w:ins w:id="3159" w:author="eric.giuliani" w:date="2017-08-08T09:04:00Z">
        <w:r w:rsidR="009401F9">
          <w:rPr>
            <w:rFonts w:ascii="Arial" w:hAnsi="Arial" w:cs="Arial"/>
          </w:rPr>
          <w:instrText>HYPERLINK "Artefatos%20-%20Especificacao.docx" \l "RN_012"</w:instrText>
        </w:r>
      </w:ins>
      <w:ins w:id="3160" w:author="eric.giuliani" w:date="2017-05-26T09:24:00Z">
        <w:r>
          <w:rPr>
            <w:rFonts w:ascii="Arial" w:hAnsi="Arial" w:cs="Arial"/>
          </w:rPr>
          <w:fldChar w:fldCharType="separate"/>
        </w:r>
        <w:r w:rsidR="003430E4" w:rsidRPr="003430E4">
          <w:rPr>
            <w:rStyle w:val="Hyperlink"/>
            <w:rFonts w:ascii="Arial" w:hAnsi="Arial" w:cs="Arial"/>
          </w:rPr>
          <w:t>RN_012</w:t>
        </w:r>
        <w:r>
          <w:rPr>
            <w:rFonts w:ascii="Arial" w:hAnsi="Arial" w:cs="Arial"/>
          </w:rPr>
          <w:fldChar w:fldCharType="end"/>
        </w:r>
        <w:r w:rsidR="003430E4">
          <w:rPr>
            <w:rFonts w:ascii="Arial" w:hAnsi="Arial" w:cs="Arial"/>
          </w:rPr>
          <w:t>]</w:t>
        </w:r>
      </w:ins>
      <w:ins w:id="3161" w:author="eric.giuliani" w:date="2017-07-04T14:58:00Z">
        <w:r w:rsidR="00A55968" w:rsidRPr="00A55968">
          <w:rPr>
            <w:rFonts w:ascii="Arial" w:hAnsi="Arial" w:cs="Arial"/>
          </w:rPr>
          <w:t xml:space="preserve"> </w:t>
        </w:r>
        <w:r w:rsidR="00A55968">
          <w:rPr>
            <w:rFonts w:ascii="Arial" w:hAnsi="Arial" w:cs="Arial"/>
          </w:rPr>
          <w:t>[</w:t>
        </w:r>
        <w:r>
          <w:rPr>
            <w:rFonts w:ascii="Arial" w:hAnsi="Arial" w:cs="Arial"/>
          </w:rPr>
          <w:fldChar w:fldCharType="begin"/>
        </w:r>
      </w:ins>
      <w:ins w:id="3162" w:author="eric.giuliani" w:date="2017-08-08T09:04:00Z">
        <w:r w:rsidR="009401F9">
          <w:rPr>
            <w:rFonts w:ascii="Arial" w:hAnsi="Arial" w:cs="Arial"/>
          </w:rPr>
          <w:instrText>HYPERLINK "Artefatos%20-%20Especificacao.docx" \l "RN_197"</w:instrText>
        </w:r>
      </w:ins>
      <w:ins w:id="3163" w:author="eric.giuliani" w:date="2017-07-04T14:58:00Z">
        <w:r>
          <w:rPr>
            <w:rFonts w:ascii="Arial" w:hAnsi="Arial" w:cs="Arial"/>
          </w:rPr>
          <w:fldChar w:fldCharType="separate"/>
        </w:r>
        <w:r w:rsidR="00A55968" w:rsidRPr="00A93266">
          <w:rPr>
            <w:rStyle w:val="Hyperlink"/>
            <w:rFonts w:ascii="Arial" w:hAnsi="Arial" w:cs="Arial"/>
          </w:rPr>
          <w:t>RN_197</w:t>
        </w:r>
        <w:r>
          <w:rPr>
            <w:rFonts w:ascii="Arial" w:hAnsi="Arial" w:cs="Arial"/>
          </w:rPr>
          <w:fldChar w:fldCharType="end"/>
        </w:r>
        <w:r w:rsidR="00A55968">
          <w:rPr>
            <w:rFonts w:ascii="Arial" w:hAnsi="Arial" w:cs="Arial"/>
          </w:rPr>
          <w:t>]</w:t>
        </w:r>
      </w:ins>
      <w:proofErr w:type="gramStart"/>
    </w:p>
    <w:p w:rsidR="00000000" w:rsidRDefault="0006121D">
      <w:pPr>
        <w:pStyle w:val="Corpodetexto"/>
        <w:numPr>
          <w:ilvl w:val="0"/>
          <w:numId w:val="46"/>
        </w:numPr>
        <w:spacing w:after="0" w:line="360" w:lineRule="auto"/>
        <w:ind w:left="1276" w:hanging="425"/>
        <w:rPr>
          <w:ins w:id="3164" w:author="Eric" w:date="2017-05-25T23:23:00Z"/>
          <w:rFonts w:ascii="Arial" w:hAnsi="Arial" w:cs="Arial"/>
        </w:rPr>
        <w:pPrChange w:id="3165" w:author="eric.giuliani" w:date="2017-08-28T16:09:00Z">
          <w:pPr>
            <w:pStyle w:val="Corpodetexto"/>
            <w:numPr>
              <w:numId w:val="46"/>
            </w:numPr>
            <w:spacing w:after="0" w:line="360" w:lineRule="auto"/>
            <w:ind w:left="1276" w:hanging="425"/>
            <w:jc w:val="both"/>
          </w:pPr>
        </w:pPrChange>
      </w:pPr>
      <w:ins w:id="3166" w:author="Eric" w:date="2017-05-25T23:23:00Z">
        <w:del w:id="3167" w:author="eric.giuliani" w:date="2017-08-28T16:09:00Z">
          <w:r w:rsidRPr="0006121D">
            <w:rPr>
              <w:rFonts w:ascii="Arial" w:hAnsi="Arial" w:cs="Arial"/>
              <w:rPrChange w:id="3168" w:author="eric.giuliani" w:date="2017-05-26T09:05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O Sistema registra log de auditoria. [</w:delText>
          </w:r>
          <w:r w:rsidRPr="0006121D" w:rsidDel="003110EB">
            <w:rPr>
              <w:rPrChange w:id="3169" w:author="eric.giuliani" w:date="2017-05-26T09:05:00Z">
                <w:rPr>
                  <w:rStyle w:val="Hyperlink"/>
                  <w:rFonts w:ascii="Arial" w:hAnsi="Arial" w:cs="Arial"/>
                </w:rPr>
              </w:rPrChange>
            </w:rPr>
            <w:fldChar w:fldCharType="begin"/>
          </w:r>
        </w:del>
        <w:del w:id="3170" w:author="eric.giuliani" w:date="2017-07-01T21:38:00Z">
          <w:r w:rsidRPr="0006121D">
            <w:rPr>
              <w:rFonts w:ascii="Arial" w:hAnsi="Arial" w:cs="Arial"/>
              <w:rPrChange w:id="3171" w:author="eric.giuliani" w:date="2017-05-26T09:05:00Z">
                <w:rPr>
                  <w:color w:val="0000FF" w:themeColor="hyperlink"/>
                  <w:u w:val="single"/>
                </w:rPr>
              </w:rPrChange>
            </w:rPr>
            <w:delInstrText xml:space="preserve"> HYPERLINK "Artefatos%20-%20Especificacao.docx" \l "RN_031" </w:delInstrText>
          </w:r>
        </w:del>
        <w:del w:id="3172" w:author="eric.giuliani" w:date="2017-08-28T16:09:00Z">
          <w:r w:rsidRPr="0006121D" w:rsidDel="003110EB">
            <w:rPr>
              <w:rPrChange w:id="3173" w:author="eric.giuliani" w:date="2017-05-26T09:05:00Z">
                <w:rPr>
                  <w:rStyle w:val="Hyperlink"/>
                  <w:rFonts w:ascii="Arial" w:hAnsi="Arial" w:cs="Arial"/>
                </w:rPr>
              </w:rPrChange>
            </w:rPr>
            <w:fldChar w:fldCharType="separate"/>
          </w:r>
          <w:r w:rsidR="00473B55" w:rsidDel="003110EB">
            <w:rPr>
              <w:rStyle w:val="Hyperlink"/>
              <w:rFonts w:ascii="Arial" w:hAnsi="Arial" w:cs="Arial"/>
            </w:rPr>
            <w:delText>RN_031</w:delText>
          </w:r>
          <w:r w:rsidRPr="00FD6F16" w:rsidDel="003110EB">
            <w:rPr>
              <w:rStyle w:val="Hyperlink"/>
              <w:rFonts w:ascii="Arial" w:hAnsi="Arial" w:cs="Arial"/>
              <w:rPrChange w:id="3174" w:author="eric.giuliani" w:date="2017-05-26T09:05:00Z">
                <w:rPr>
                  <w:rStyle w:val="Hyperlink"/>
                  <w:rFonts w:ascii="Arial" w:hAnsi="Arial" w:cs="Arial"/>
                </w:rPr>
              </w:rPrChange>
            </w:rPr>
            <w:fldChar w:fldCharType="end"/>
          </w:r>
          <w:r w:rsidRPr="0006121D">
            <w:rPr>
              <w:rFonts w:ascii="Arial" w:hAnsi="Arial" w:cs="Arial"/>
              <w:rPrChange w:id="3175" w:author="eric.giuliani" w:date="2017-05-26T09:05:00Z">
                <w:rPr>
                  <w:rFonts w:ascii="Arial" w:hAnsi="Arial" w:cs="Arial"/>
                  <w:color w:val="0000FF" w:themeColor="hyperlink"/>
                  <w:u w:val="single"/>
                </w:rPr>
              </w:rPrChange>
            </w:rPr>
            <w:delText>]</w:delText>
          </w:r>
        </w:del>
        <w:proofErr w:type="gramEnd"/>
      </w:ins>
    </w:p>
    <w:p w:rsidR="004B0BE8" w:rsidRPr="00FD6F16" w:rsidRDefault="0006121D" w:rsidP="004B0BE8">
      <w:pPr>
        <w:pStyle w:val="Corpodetexto"/>
        <w:numPr>
          <w:ilvl w:val="0"/>
          <w:numId w:val="46"/>
        </w:numPr>
        <w:spacing w:after="0" w:line="360" w:lineRule="auto"/>
        <w:ind w:left="1276" w:hanging="425"/>
        <w:jc w:val="both"/>
        <w:rPr>
          <w:ins w:id="3176" w:author="Eric" w:date="2017-05-25T23:23:00Z"/>
          <w:rFonts w:ascii="Arial" w:hAnsi="Arial" w:cs="Arial"/>
        </w:rPr>
      </w:pPr>
      <w:ins w:id="3177" w:author="Eric" w:date="2017-05-25T23:23:00Z">
        <w:r w:rsidRPr="0006121D">
          <w:rPr>
            <w:rFonts w:ascii="Arial" w:hAnsi="Arial" w:cs="Arial"/>
            <w:rPrChange w:id="3178" w:author="eric.giuliani" w:date="2017-05-26T09:05:00Z">
              <w:rPr>
                <w:rFonts w:ascii="Arial" w:hAnsi="Arial" w:cs="Arial"/>
                <w:color w:val="0000FF" w:themeColor="hyperlink"/>
                <w:u w:val="single"/>
              </w:rPr>
            </w:rPrChange>
          </w:rPr>
          <w:t>O fluxo é finalizado.</w:t>
        </w:r>
      </w:ins>
    </w:p>
    <w:p w:rsidR="00092844" w:rsidDel="00D24435" w:rsidRDefault="00092844" w:rsidP="003557B1">
      <w:pPr>
        <w:pStyle w:val="Corpodetexto"/>
        <w:spacing w:after="0" w:line="360" w:lineRule="auto"/>
        <w:ind w:left="0"/>
        <w:jc w:val="both"/>
        <w:rPr>
          <w:del w:id="3179" w:author="Eric" w:date="2017-05-21T22:18:00Z"/>
          <w:rFonts w:ascii="Arial" w:hAnsi="Arial" w:cs="Arial"/>
        </w:rPr>
      </w:pPr>
    </w:p>
    <w:p w:rsidR="00D24435" w:rsidRPr="002519C6" w:rsidRDefault="00D24435" w:rsidP="002D2877">
      <w:pPr>
        <w:pStyle w:val="Corpodetexto"/>
        <w:spacing w:after="0" w:line="360" w:lineRule="auto"/>
        <w:ind w:left="1276"/>
        <w:jc w:val="both"/>
        <w:rPr>
          <w:ins w:id="3180" w:author="eric.giuliani" w:date="2017-08-26T15:41:00Z"/>
          <w:rFonts w:ascii="Arial" w:hAnsi="Arial" w:cs="Arial"/>
        </w:rPr>
      </w:pPr>
    </w:p>
    <w:p w:rsidR="00D24435" w:rsidRPr="00392912" w:rsidRDefault="00D24435" w:rsidP="00D24435">
      <w:pPr>
        <w:pStyle w:val="Corpodetexto"/>
        <w:numPr>
          <w:ilvl w:val="0"/>
          <w:numId w:val="19"/>
        </w:numPr>
        <w:spacing w:after="0" w:line="360" w:lineRule="auto"/>
        <w:ind w:left="1134" w:hanging="709"/>
        <w:jc w:val="both"/>
        <w:rPr>
          <w:ins w:id="3181" w:author="eric.giuliani" w:date="2017-08-26T15:41:00Z"/>
          <w:rFonts w:ascii="Arial" w:hAnsi="Arial" w:cs="Arial"/>
          <w:b/>
        </w:rPr>
      </w:pPr>
      <w:bookmarkStart w:id="3182" w:name="FA11"/>
      <w:bookmarkEnd w:id="3182"/>
      <w:ins w:id="3183" w:author="eric.giuliani" w:date="2017-08-26T15:41:00Z">
        <w:r>
          <w:rPr>
            <w:rFonts w:ascii="Arial" w:hAnsi="Arial" w:cs="Arial"/>
            <w:b/>
          </w:rPr>
          <w:t>Exclusão</w:t>
        </w:r>
      </w:ins>
    </w:p>
    <w:p w:rsidR="00D24435" w:rsidRPr="00C14D37" w:rsidRDefault="00D24435" w:rsidP="00D24435">
      <w:pPr>
        <w:pStyle w:val="Corpodetexto"/>
        <w:spacing w:after="0" w:line="360" w:lineRule="auto"/>
        <w:ind w:left="851"/>
        <w:jc w:val="both"/>
        <w:rPr>
          <w:ins w:id="3184" w:author="eric.giuliani" w:date="2017-08-26T15:41:00Z"/>
          <w:rFonts w:ascii="Arial" w:hAnsi="Arial" w:cs="Arial"/>
        </w:rPr>
      </w:pPr>
      <w:ins w:id="3185" w:author="eric.giuliani" w:date="2017-08-26T15:41:00Z">
        <w:r w:rsidRPr="00C14D37">
          <w:rPr>
            <w:rFonts w:ascii="Arial" w:hAnsi="Arial" w:cs="Arial"/>
          </w:rPr>
          <w:t xml:space="preserve">Este fluxo inicia quando o </w:t>
        </w:r>
        <w:r w:rsidRPr="000E1AA0">
          <w:rPr>
            <w:rFonts w:ascii="Arial" w:hAnsi="Arial" w:cs="Arial"/>
          </w:rPr>
          <w:t xml:space="preserve">Usuário Cash Power </w:t>
        </w:r>
        <w:r w:rsidRPr="00C14D37">
          <w:rPr>
            <w:rFonts w:ascii="Arial" w:hAnsi="Arial" w:cs="Arial"/>
          </w:rPr>
          <w:t>aciona o ícone "Excluir".</w:t>
        </w:r>
      </w:ins>
    </w:p>
    <w:p w:rsidR="00D24435" w:rsidRPr="00C14D37" w:rsidRDefault="00D24435" w:rsidP="00D24435">
      <w:pPr>
        <w:pStyle w:val="Corpodetexto"/>
        <w:numPr>
          <w:ilvl w:val="0"/>
          <w:numId w:val="65"/>
        </w:numPr>
        <w:spacing w:after="0" w:line="360" w:lineRule="auto"/>
        <w:ind w:left="1276" w:hanging="425"/>
        <w:jc w:val="both"/>
        <w:rPr>
          <w:ins w:id="3186" w:author="eric.giuliani" w:date="2017-08-26T15:41:00Z"/>
          <w:rFonts w:ascii="Arial" w:hAnsi="Arial" w:cs="Arial"/>
        </w:rPr>
      </w:pPr>
      <w:ins w:id="3187" w:author="eric.giuliani" w:date="2017-08-26T15:41:00Z">
        <w:r w:rsidRPr="00C14D37">
          <w:rPr>
            <w:rFonts w:ascii="Arial" w:hAnsi="Arial" w:cs="Arial"/>
          </w:rPr>
          <w:t xml:space="preserve">O Sistema </w:t>
        </w:r>
        <w:r>
          <w:rPr>
            <w:rFonts w:ascii="Arial" w:hAnsi="Arial" w:cs="Arial"/>
          </w:rPr>
          <w:t>apresenta a mensagem</w:t>
        </w:r>
        <w:r w:rsidRPr="00C14D37">
          <w:rPr>
            <w:rFonts w:ascii="Arial" w:hAnsi="Arial" w:cs="Arial"/>
          </w:rPr>
          <w:t>;</w:t>
        </w:r>
        <w:r>
          <w:rPr>
            <w:rFonts w:ascii="Arial" w:hAnsi="Arial" w:cs="Arial"/>
          </w:rPr>
          <w:t xml:space="preserve"> [</w:t>
        </w:r>
        <w:r w:rsidR="0006121D">
          <w:rPr>
            <w:rFonts w:ascii="Arial" w:hAnsi="Arial" w:cs="Arial"/>
          </w:rPr>
          <w:fldChar w:fldCharType="begin"/>
        </w:r>
        <w:r>
          <w:rPr>
            <w:rFonts w:ascii="Arial" w:hAnsi="Arial" w:cs="Arial"/>
          </w:rPr>
          <w:instrText xml:space="preserve"> HYPERLINK "Artefatos%20-%20Especificacao.docx" \l "MS_025" </w:instrText>
        </w:r>
        <w:r w:rsidR="0006121D">
          <w:rPr>
            <w:rFonts w:ascii="Arial" w:hAnsi="Arial" w:cs="Arial"/>
          </w:rPr>
          <w:fldChar w:fldCharType="separate"/>
        </w:r>
        <w:r w:rsidRPr="00D5526A">
          <w:rPr>
            <w:rStyle w:val="Hyperlink"/>
            <w:rFonts w:ascii="Arial" w:hAnsi="Arial" w:cs="Arial"/>
          </w:rPr>
          <w:t>MS_025</w:t>
        </w:r>
        <w:r w:rsidR="0006121D">
          <w:rPr>
            <w:rFonts w:ascii="Arial" w:hAnsi="Arial" w:cs="Arial"/>
          </w:rPr>
          <w:fldChar w:fldCharType="end"/>
        </w:r>
        <w:proofErr w:type="gramStart"/>
        <w:r w:rsidRPr="00C14D37">
          <w:rPr>
            <w:rFonts w:ascii="Arial" w:hAnsi="Arial" w:cs="Arial"/>
          </w:rPr>
          <w:t>]</w:t>
        </w:r>
        <w:proofErr w:type="gramEnd"/>
      </w:ins>
    </w:p>
    <w:p w:rsidR="00D24435" w:rsidRDefault="00D24435" w:rsidP="00D24435">
      <w:pPr>
        <w:pStyle w:val="Corpodetexto"/>
        <w:numPr>
          <w:ilvl w:val="0"/>
          <w:numId w:val="65"/>
        </w:numPr>
        <w:spacing w:after="0" w:line="360" w:lineRule="auto"/>
        <w:ind w:left="1276" w:hanging="425"/>
        <w:jc w:val="both"/>
        <w:rPr>
          <w:ins w:id="3188" w:author="eric.giuliani" w:date="2017-08-26T15:41:00Z"/>
          <w:rFonts w:ascii="Arial" w:hAnsi="Arial" w:cs="Arial"/>
        </w:rPr>
      </w:pPr>
      <w:ins w:id="3189" w:author="eric.giuliani" w:date="2017-08-26T15:41:00Z">
        <w:r w:rsidRPr="00C14D37">
          <w:rPr>
            <w:rFonts w:ascii="Arial" w:hAnsi="Arial" w:cs="Arial"/>
          </w:rPr>
          <w:t xml:space="preserve">O </w:t>
        </w:r>
        <w:r w:rsidRPr="000E1AA0">
          <w:rPr>
            <w:rFonts w:ascii="Arial" w:hAnsi="Arial" w:cs="Arial"/>
          </w:rPr>
          <w:t xml:space="preserve">Usuário Cash Power </w:t>
        </w:r>
        <w:r w:rsidRPr="00C14D37">
          <w:rPr>
            <w:rFonts w:ascii="Arial" w:hAnsi="Arial" w:cs="Arial"/>
          </w:rPr>
          <w:t>aciona o botão "</w:t>
        </w:r>
        <w:r>
          <w:rPr>
            <w:rFonts w:ascii="Arial" w:hAnsi="Arial" w:cs="Arial"/>
          </w:rPr>
          <w:t>Sim</w:t>
        </w:r>
        <w:r w:rsidRPr="00C14D37">
          <w:rPr>
            <w:rFonts w:ascii="Arial" w:hAnsi="Arial" w:cs="Arial"/>
          </w:rPr>
          <w:t>"; [</w:t>
        </w:r>
        <w:r w:rsidR="0006121D">
          <w:rPr>
            <w:rFonts w:ascii="Arial" w:hAnsi="Arial" w:cs="Arial"/>
          </w:rPr>
          <w:fldChar w:fldCharType="begin"/>
        </w:r>
        <w:r>
          <w:rPr>
            <w:rFonts w:ascii="Arial" w:hAnsi="Arial" w:cs="Arial"/>
          </w:rPr>
          <w:instrText xml:space="preserve"> HYPERLINK  \l "FA07" </w:instrText>
        </w:r>
        <w:r w:rsidR="0006121D">
          <w:rPr>
            <w:rFonts w:ascii="Arial" w:hAnsi="Arial" w:cs="Arial"/>
          </w:rPr>
          <w:fldChar w:fldCharType="separate"/>
        </w:r>
        <w:r>
          <w:rPr>
            <w:rStyle w:val="Hyperlink"/>
            <w:rFonts w:ascii="Arial" w:hAnsi="Arial" w:cs="Arial"/>
          </w:rPr>
          <w:t>FA0</w:t>
        </w:r>
        <w:r w:rsidRPr="009F666A">
          <w:rPr>
            <w:rStyle w:val="Hyperlink"/>
            <w:rFonts w:ascii="Arial" w:hAnsi="Arial" w:cs="Arial"/>
          </w:rPr>
          <w:t>7</w:t>
        </w:r>
        <w:r w:rsidR="0006121D">
          <w:rPr>
            <w:rFonts w:ascii="Arial" w:hAnsi="Arial" w:cs="Arial"/>
          </w:rPr>
          <w:fldChar w:fldCharType="end"/>
        </w:r>
        <w:proofErr w:type="gramStart"/>
        <w:r w:rsidRPr="00C14D37">
          <w:rPr>
            <w:rFonts w:ascii="Arial" w:hAnsi="Arial" w:cs="Arial"/>
          </w:rPr>
          <w:t>]</w:t>
        </w:r>
        <w:proofErr w:type="gramEnd"/>
      </w:ins>
    </w:p>
    <w:p w:rsidR="00D24435" w:rsidRPr="00C14D37" w:rsidRDefault="00D24435" w:rsidP="00D24435">
      <w:pPr>
        <w:pStyle w:val="Corpodetexto"/>
        <w:numPr>
          <w:ilvl w:val="0"/>
          <w:numId w:val="65"/>
        </w:numPr>
        <w:spacing w:after="0" w:line="360" w:lineRule="auto"/>
        <w:ind w:left="1276" w:hanging="425"/>
        <w:jc w:val="both"/>
        <w:rPr>
          <w:ins w:id="3190" w:author="eric.giuliani" w:date="2017-08-26T15:41:00Z"/>
          <w:rFonts w:ascii="Arial" w:hAnsi="Arial" w:cs="Arial"/>
        </w:rPr>
      </w:pPr>
      <w:ins w:id="3191" w:author="eric.giuliani" w:date="2017-08-26T15:41:00Z">
        <w:r w:rsidRPr="00C14D37">
          <w:rPr>
            <w:rFonts w:ascii="Arial" w:hAnsi="Arial" w:cs="Arial"/>
          </w:rPr>
          <w:t xml:space="preserve">O Sistema </w:t>
        </w:r>
        <w:r>
          <w:rPr>
            <w:rFonts w:ascii="Arial" w:hAnsi="Arial" w:cs="Arial"/>
          </w:rPr>
          <w:t>exclui o registro</w:t>
        </w:r>
        <w:r w:rsidRPr="00C14D37">
          <w:rPr>
            <w:rFonts w:ascii="Arial" w:hAnsi="Arial" w:cs="Arial"/>
          </w:rPr>
          <w:t xml:space="preserve"> </w:t>
        </w:r>
        <w:r>
          <w:rPr>
            <w:rFonts w:ascii="Arial" w:hAnsi="Arial" w:cs="Arial"/>
          </w:rPr>
          <w:t>n</w:t>
        </w:r>
        <w:r w:rsidRPr="00C14D37">
          <w:rPr>
            <w:rFonts w:ascii="Arial" w:hAnsi="Arial" w:cs="Arial"/>
          </w:rPr>
          <w:t>a base de dados e registra o log de auditoria; [</w:t>
        </w:r>
        <w:r w:rsidR="0006121D">
          <w:fldChar w:fldCharType="begin"/>
        </w:r>
        <w:r>
          <w:instrText>HYPERLINK "Artefatos%20-%20Especificacao.docx" \l "RN_030"</w:instrText>
        </w:r>
        <w:r w:rsidR="0006121D">
          <w:fldChar w:fldCharType="separate"/>
        </w:r>
        <w:r w:rsidRPr="00C14D37">
          <w:rPr>
            <w:rStyle w:val="Hyperlink"/>
            <w:rFonts w:ascii="Arial" w:hAnsi="Arial" w:cs="Arial"/>
          </w:rPr>
          <w:t>RN_030</w:t>
        </w:r>
        <w:r w:rsidR="0006121D">
          <w:fldChar w:fldCharType="end"/>
        </w:r>
        <w:r w:rsidRPr="00C14D37">
          <w:rPr>
            <w:rFonts w:ascii="Arial" w:hAnsi="Arial" w:cs="Arial"/>
          </w:rPr>
          <w:t xml:space="preserve"> </w:t>
        </w:r>
        <w:r w:rsidR="0006121D">
          <w:fldChar w:fldCharType="begin"/>
        </w:r>
        <w:r>
          <w:instrText>HYPERLINK "Artefatos%20-%20Especificacao.docx" \l "RN_031"</w:instrText>
        </w:r>
        <w:r w:rsidR="0006121D">
          <w:fldChar w:fldCharType="separate"/>
        </w:r>
        <w:r w:rsidRPr="00C14D37">
          <w:rPr>
            <w:rStyle w:val="Hyperlink"/>
            <w:rFonts w:ascii="Arial" w:hAnsi="Arial" w:cs="Arial"/>
          </w:rPr>
          <w:t>RN_031</w:t>
        </w:r>
        <w:r w:rsidR="0006121D">
          <w:fldChar w:fldCharType="end"/>
        </w:r>
        <w:proofErr w:type="gramStart"/>
        <w:r w:rsidRPr="00C14D37">
          <w:rPr>
            <w:rFonts w:ascii="Arial" w:hAnsi="Arial" w:cs="Arial"/>
          </w:rPr>
          <w:t>]</w:t>
        </w:r>
        <w:proofErr w:type="gramEnd"/>
      </w:ins>
    </w:p>
    <w:p w:rsidR="00D24435" w:rsidRPr="00C14D37" w:rsidRDefault="00D24435" w:rsidP="00D24435">
      <w:pPr>
        <w:pStyle w:val="Corpodetexto"/>
        <w:numPr>
          <w:ilvl w:val="0"/>
          <w:numId w:val="65"/>
        </w:numPr>
        <w:spacing w:after="0" w:line="360" w:lineRule="auto"/>
        <w:ind w:left="1276" w:hanging="425"/>
        <w:jc w:val="both"/>
        <w:rPr>
          <w:ins w:id="3192" w:author="eric.giuliani" w:date="2017-08-26T15:41:00Z"/>
          <w:rFonts w:ascii="Arial" w:hAnsi="Arial" w:cs="Arial"/>
        </w:rPr>
      </w:pPr>
      <w:ins w:id="3193" w:author="eric.giuliani" w:date="2017-08-26T15:41:00Z">
        <w:r w:rsidRPr="00C14D37">
          <w:rPr>
            <w:rFonts w:ascii="Arial" w:hAnsi="Arial" w:cs="Arial"/>
          </w:rPr>
          <w:t>O Sistema atualiza a grid de resultados e apresenta a mensagem; [</w:t>
        </w:r>
        <w:r w:rsidR="0006121D">
          <w:fldChar w:fldCharType="begin"/>
        </w:r>
        <w:r>
          <w:instrText>HYPERLINK "Artefatos%20-%20Especificacao.docx" \l "MS_003"</w:instrText>
        </w:r>
        <w:r w:rsidR="0006121D">
          <w:fldChar w:fldCharType="separate"/>
        </w:r>
        <w:r w:rsidRPr="00C14D37">
          <w:rPr>
            <w:rStyle w:val="Hyperlink"/>
            <w:rFonts w:ascii="Arial" w:hAnsi="Arial" w:cs="Arial"/>
          </w:rPr>
          <w:t>MS_003</w:t>
        </w:r>
        <w:r w:rsidR="0006121D">
          <w:fldChar w:fldCharType="end"/>
        </w:r>
        <w:proofErr w:type="gramStart"/>
        <w:r w:rsidRPr="00C14D37">
          <w:rPr>
            <w:rFonts w:ascii="Arial" w:hAnsi="Arial" w:cs="Arial"/>
          </w:rPr>
          <w:t>]</w:t>
        </w:r>
        <w:proofErr w:type="gramEnd"/>
      </w:ins>
    </w:p>
    <w:p w:rsidR="00D24435" w:rsidRPr="00C14D37" w:rsidRDefault="00D24435" w:rsidP="00D24435">
      <w:pPr>
        <w:pStyle w:val="Corpodetexto"/>
        <w:numPr>
          <w:ilvl w:val="0"/>
          <w:numId w:val="65"/>
        </w:numPr>
        <w:spacing w:after="0" w:line="360" w:lineRule="auto"/>
        <w:ind w:left="1276" w:hanging="425"/>
        <w:jc w:val="both"/>
        <w:rPr>
          <w:ins w:id="3194" w:author="eric.giuliani" w:date="2017-08-26T15:41:00Z"/>
          <w:rFonts w:ascii="Arial" w:hAnsi="Arial" w:cs="Arial"/>
        </w:rPr>
      </w:pPr>
      <w:ins w:id="3195" w:author="eric.giuliani" w:date="2017-08-26T15:41:00Z">
        <w:r>
          <w:rPr>
            <w:rFonts w:ascii="Arial" w:hAnsi="Arial" w:cs="Arial"/>
          </w:rPr>
          <w:t>O fluxo é finalizado</w:t>
        </w:r>
        <w:r w:rsidRPr="00C14D37">
          <w:rPr>
            <w:rFonts w:ascii="Arial" w:hAnsi="Arial" w:cs="Arial"/>
          </w:rPr>
          <w:t>.</w:t>
        </w:r>
      </w:ins>
    </w:p>
    <w:p w:rsidR="00D24435" w:rsidRPr="002519C6" w:rsidRDefault="00D24435" w:rsidP="003557B1">
      <w:pPr>
        <w:pStyle w:val="Corpodetexto"/>
        <w:spacing w:after="0" w:line="360" w:lineRule="auto"/>
        <w:ind w:left="0"/>
        <w:jc w:val="both"/>
        <w:rPr>
          <w:rFonts w:ascii="Arial" w:hAnsi="Arial" w:cs="Arial"/>
        </w:rPr>
      </w:pPr>
    </w:p>
    <w:p w:rsidR="0008138A" w:rsidRPr="002519C6" w:rsidRDefault="002814BD" w:rsidP="00CB525C">
      <w:pPr>
        <w:pStyle w:val="Ttulo2"/>
        <w:spacing w:before="0" w:line="360" w:lineRule="auto"/>
        <w:ind w:left="426"/>
        <w:rPr>
          <w:rFonts w:cs="Arial"/>
        </w:rPr>
      </w:pPr>
      <w:bookmarkStart w:id="3196" w:name="_Toc435633706"/>
      <w:bookmarkStart w:id="3197" w:name="_Toc436669860"/>
      <w:bookmarkStart w:id="3198" w:name="_Toc436731930"/>
      <w:bookmarkStart w:id="3199" w:name="_Toc436732308"/>
      <w:bookmarkStart w:id="3200" w:name="_Toc491691403"/>
      <w:r w:rsidRPr="002519C6">
        <w:rPr>
          <w:rFonts w:cs="Arial"/>
        </w:rPr>
        <w:t>Fluxo de Exceção</w:t>
      </w:r>
      <w:bookmarkEnd w:id="3196"/>
      <w:bookmarkEnd w:id="3197"/>
      <w:bookmarkEnd w:id="3198"/>
      <w:bookmarkEnd w:id="3199"/>
      <w:bookmarkEnd w:id="3200"/>
    </w:p>
    <w:p w:rsidR="00025FB8" w:rsidRPr="00913A3F" w:rsidRDefault="0006121D" w:rsidP="003557B1">
      <w:pPr>
        <w:pStyle w:val="Corpodetexto"/>
        <w:numPr>
          <w:ilvl w:val="0"/>
          <w:numId w:val="21"/>
        </w:numPr>
        <w:spacing w:after="0" w:line="360" w:lineRule="auto"/>
        <w:ind w:left="1134" w:hanging="709"/>
        <w:jc w:val="both"/>
        <w:rPr>
          <w:rFonts w:ascii="Arial" w:hAnsi="Arial" w:cs="Arial"/>
          <w:b/>
          <w:strike/>
          <w:rPrChange w:id="3201" w:author="eric.giuliani" w:date="2017-08-28T16:26:00Z">
            <w:rPr>
              <w:rFonts w:ascii="Arial" w:hAnsi="Arial" w:cs="Arial"/>
              <w:b/>
            </w:rPr>
          </w:rPrChange>
        </w:rPr>
      </w:pPr>
      <w:bookmarkStart w:id="3202" w:name="FE01"/>
      <w:bookmarkEnd w:id="3202"/>
      <w:r w:rsidRPr="0006121D">
        <w:rPr>
          <w:rFonts w:ascii="Arial" w:hAnsi="Arial" w:cs="Arial"/>
          <w:b/>
          <w:strike/>
          <w:rPrChange w:id="3203" w:author="eric.giuliani" w:date="2017-08-28T16:26:00Z">
            <w:rPr>
              <w:rFonts w:ascii="Arial" w:hAnsi="Arial" w:cs="Arial"/>
              <w:b/>
              <w:color w:val="0000FF" w:themeColor="hyperlink"/>
              <w:u w:val="single"/>
            </w:rPr>
          </w:rPrChange>
        </w:rPr>
        <w:t>Nenhum filtro informado</w:t>
      </w:r>
      <w:ins w:id="3204" w:author="eric.giuliani" w:date="2017-08-28T16:26:00Z">
        <w:r w:rsidR="00913A3F">
          <w:rPr>
            <w:rFonts w:ascii="Arial" w:hAnsi="Arial" w:cs="Arial"/>
            <w:b/>
            <w:strike/>
          </w:rPr>
          <w:t xml:space="preserve"> - Removido</w:t>
        </w:r>
      </w:ins>
    </w:p>
    <w:p w:rsidR="00025FB8" w:rsidRPr="00913A3F" w:rsidRDefault="0006121D" w:rsidP="003557B1">
      <w:pPr>
        <w:pStyle w:val="Corpodetexto"/>
        <w:spacing w:after="0" w:line="360" w:lineRule="auto"/>
        <w:ind w:left="851"/>
        <w:jc w:val="both"/>
        <w:rPr>
          <w:rFonts w:ascii="Arial" w:hAnsi="Arial" w:cs="Arial"/>
          <w:strike/>
          <w:rPrChange w:id="3205" w:author="eric.giuliani" w:date="2017-08-28T16:26:00Z">
            <w:rPr>
              <w:rFonts w:ascii="Arial" w:hAnsi="Arial" w:cs="Arial"/>
            </w:rPr>
          </w:rPrChange>
        </w:rPr>
      </w:pPr>
      <w:r w:rsidRPr="0006121D">
        <w:rPr>
          <w:rFonts w:ascii="Arial" w:hAnsi="Arial" w:cs="Arial"/>
          <w:strike/>
          <w:rPrChange w:id="3206" w:author="eric.giuliani" w:date="2017-08-28T16:26:00Z">
            <w:rPr>
              <w:rFonts w:ascii="Arial" w:hAnsi="Arial" w:cs="Arial"/>
              <w:color w:val="0000FF" w:themeColor="hyperlink"/>
              <w:u w:val="single"/>
            </w:rPr>
          </w:rPrChange>
        </w:rPr>
        <w:t>Este fluxo inicia quando o Usuário Cash Power aciona o botão "Pesquisar".</w:t>
      </w:r>
    </w:p>
    <w:p w:rsidR="007F41C6" w:rsidRPr="00913A3F" w:rsidRDefault="0006121D" w:rsidP="003557B1">
      <w:pPr>
        <w:pStyle w:val="Corpodetexto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Arial" w:hAnsi="Arial" w:cs="Arial"/>
          <w:strike/>
          <w:rPrChange w:id="3207" w:author="eric.giuliani" w:date="2017-08-28T16:26:00Z">
            <w:rPr>
              <w:rFonts w:ascii="Arial" w:hAnsi="Arial" w:cs="Arial"/>
            </w:rPr>
          </w:rPrChange>
        </w:rPr>
      </w:pPr>
      <w:r w:rsidRPr="0006121D">
        <w:rPr>
          <w:rFonts w:ascii="Arial" w:hAnsi="Arial" w:cs="Arial"/>
          <w:strike/>
          <w:rPrChange w:id="3208" w:author="eric.giuliani" w:date="2017-08-28T16:26:00Z">
            <w:rPr>
              <w:rFonts w:ascii="Arial" w:hAnsi="Arial" w:cs="Arial"/>
              <w:color w:val="0000FF" w:themeColor="hyperlink"/>
              <w:u w:val="single"/>
            </w:rPr>
          </w:rPrChange>
        </w:rPr>
        <w:t>O Sistema verifica que nenhum filtro foi informado e apresenta a mensagem; [</w:t>
      </w:r>
      <w:r w:rsidRPr="0006121D">
        <w:rPr>
          <w:strike/>
          <w:rPrChange w:id="3209" w:author="eric.giuliani" w:date="2017-08-28T16:26:00Z">
            <w:rPr>
              <w:color w:val="0000FF" w:themeColor="hyperlink"/>
              <w:u w:val="single"/>
            </w:rPr>
          </w:rPrChange>
        </w:rPr>
        <w:fldChar w:fldCharType="begin"/>
      </w:r>
      <w:ins w:id="3210" w:author="eric.giuliani" w:date="2017-08-08T09:05:00Z">
        <w:r w:rsidRPr="0006121D">
          <w:rPr>
            <w:strike/>
            <w:rPrChange w:id="3211" w:author="eric.giuliani" w:date="2017-08-28T16:26:00Z">
              <w:rPr>
                <w:color w:val="0000FF" w:themeColor="hyperlink"/>
                <w:u w:val="single"/>
              </w:rPr>
            </w:rPrChange>
          </w:rPr>
          <w:instrText>HYPERLINK "Artefatos%20-%20Especificacao.docx" \l "MS_053"</w:instrText>
        </w:r>
      </w:ins>
      <w:del w:id="3212" w:author="eric.giuliani" w:date="2017-07-01T21:38:00Z">
        <w:r w:rsidRPr="0006121D">
          <w:rPr>
            <w:strike/>
            <w:rPrChange w:id="3213" w:author="eric.giuliani" w:date="2017-08-28T16:26:00Z">
              <w:rPr>
                <w:color w:val="0000FF" w:themeColor="hyperlink"/>
                <w:u w:val="single"/>
              </w:rPr>
            </w:rPrChange>
          </w:rPr>
          <w:delInstrText>HYPERLINK "Artefatos%20-%20Especificacao.docx" \l "MS_053"</w:delInstrText>
        </w:r>
      </w:del>
      <w:r w:rsidRPr="0006121D">
        <w:rPr>
          <w:strike/>
          <w:rPrChange w:id="3214" w:author="eric.giuliani" w:date="2017-08-28T16:26:00Z">
            <w:rPr>
              <w:color w:val="0000FF" w:themeColor="hyperlink"/>
              <w:u w:val="single"/>
            </w:rPr>
          </w:rPrChange>
        </w:rPr>
        <w:fldChar w:fldCharType="separate"/>
      </w:r>
      <w:r w:rsidRPr="0006121D">
        <w:rPr>
          <w:rStyle w:val="Hyperlink"/>
          <w:rFonts w:ascii="Arial" w:hAnsi="Arial" w:cs="Arial"/>
          <w:strike/>
          <w:rPrChange w:id="3215" w:author="eric.giuliani" w:date="2017-08-28T16:26:00Z">
            <w:rPr>
              <w:rStyle w:val="Hyperlink"/>
              <w:rFonts w:ascii="Arial" w:hAnsi="Arial" w:cs="Arial"/>
            </w:rPr>
          </w:rPrChange>
        </w:rPr>
        <w:t>MS_053</w:t>
      </w:r>
      <w:r w:rsidRPr="0006121D">
        <w:rPr>
          <w:strike/>
          <w:rPrChange w:id="3216" w:author="eric.giuliani" w:date="2017-08-28T16:26:00Z">
            <w:rPr>
              <w:color w:val="0000FF" w:themeColor="hyperlink"/>
              <w:u w:val="single"/>
            </w:rPr>
          </w:rPrChange>
        </w:rPr>
        <w:fldChar w:fldCharType="end"/>
      </w:r>
      <w:proofErr w:type="gramStart"/>
      <w:r w:rsidRPr="0006121D">
        <w:rPr>
          <w:rFonts w:ascii="Arial" w:hAnsi="Arial" w:cs="Arial"/>
          <w:strike/>
          <w:rPrChange w:id="3217" w:author="eric.giuliani" w:date="2017-08-28T16:26:00Z">
            <w:rPr>
              <w:rFonts w:ascii="Arial" w:hAnsi="Arial" w:cs="Arial"/>
              <w:color w:val="0000FF" w:themeColor="hyperlink"/>
              <w:u w:val="single"/>
            </w:rPr>
          </w:rPrChange>
        </w:rPr>
        <w:t>]</w:t>
      </w:r>
      <w:proofErr w:type="gramEnd"/>
    </w:p>
    <w:p w:rsidR="007F41C6" w:rsidRPr="00913A3F" w:rsidRDefault="0006121D" w:rsidP="007F41C6">
      <w:pPr>
        <w:pStyle w:val="Corpodetexto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Arial" w:hAnsi="Arial" w:cs="Arial"/>
          <w:strike/>
          <w:rPrChange w:id="3218" w:author="eric.giuliani" w:date="2017-08-28T16:26:00Z">
            <w:rPr>
              <w:rFonts w:ascii="Arial" w:hAnsi="Arial" w:cs="Arial"/>
            </w:rPr>
          </w:rPrChange>
        </w:rPr>
      </w:pPr>
      <w:r w:rsidRPr="0006121D">
        <w:rPr>
          <w:rFonts w:ascii="Arial" w:hAnsi="Arial" w:cs="Arial"/>
          <w:strike/>
          <w:rPrChange w:id="3219" w:author="eric.giuliani" w:date="2017-08-28T16:26:00Z">
            <w:rPr>
              <w:rFonts w:ascii="Arial" w:hAnsi="Arial" w:cs="Arial"/>
              <w:color w:val="0000FF" w:themeColor="hyperlink"/>
              <w:u w:val="single"/>
            </w:rPr>
          </w:rPrChange>
        </w:rPr>
        <w:t>O fluxo é finalizado.</w:t>
      </w:r>
    </w:p>
    <w:p w:rsidR="009367AC" w:rsidRPr="002519C6" w:rsidRDefault="007F41C6" w:rsidP="007F41C6">
      <w:pPr>
        <w:pStyle w:val="Corpodetexto"/>
        <w:spacing w:after="0" w:line="360" w:lineRule="auto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 </w:t>
      </w:r>
    </w:p>
    <w:p w:rsidR="007F41C6" w:rsidRPr="002519C6" w:rsidRDefault="00253DAF" w:rsidP="007F41C6">
      <w:pPr>
        <w:pStyle w:val="Corpodetexto"/>
        <w:numPr>
          <w:ilvl w:val="0"/>
          <w:numId w:val="21"/>
        </w:numPr>
        <w:spacing w:after="0" w:line="360" w:lineRule="auto"/>
        <w:ind w:left="1134" w:hanging="709"/>
        <w:jc w:val="both"/>
        <w:rPr>
          <w:rFonts w:ascii="Arial" w:hAnsi="Arial" w:cs="Arial"/>
          <w:b/>
        </w:rPr>
      </w:pPr>
      <w:bookmarkStart w:id="3220" w:name="FE02"/>
      <w:bookmarkEnd w:id="3220"/>
      <w:r w:rsidRPr="002519C6">
        <w:rPr>
          <w:rFonts w:ascii="Arial" w:hAnsi="Arial" w:cs="Arial"/>
          <w:b/>
        </w:rPr>
        <w:t>Inconsistências</w:t>
      </w:r>
    </w:p>
    <w:p w:rsidR="007F41C6" w:rsidRPr="002519C6" w:rsidRDefault="00253DAF" w:rsidP="007F41C6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lastRenderedPageBreak/>
        <w:t xml:space="preserve">Este fluxo inicia quando o </w:t>
      </w:r>
      <w:r w:rsidR="00F87B9F" w:rsidRPr="002519C6">
        <w:rPr>
          <w:rFonts w:ascii="Arial" w:hAnsi="Arial" w:cs="Arial"/>
        </w:rPr>
        <w:t>Usuário Cash Power</w:t>
      </w:r>
      <w:r w:rsidRPr="002519C6">
        <w:rPr>
          <w:rFonts w:ascii="Arial" w:hAnsi="Arial" w:cs="Arial"/>
        </w:rPr>
        <w:t xml:space="preserve"> aciona o botão "Salvar".</w:t>
      </w:r>
    </w:p>
    <w:p w:rsidR="007F41C6" w:rsidRPr="002519C6" w:rsidRDefault="00253DAF" w:rsidP="00253DAF">
      <w:pPr>
        <w:pStyle w:val="Corpodetexto"/>
        <w:numPr>
          <w:ilvl w:val="0"/>
          <w:numId w:val="38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Sistema verifica se alguma das possíveis inconsistências ocorre e apresenta a mensagem</w:t>
      </w:r>
      <w:r w:rsidR="00240EFD" w:rsidRPr="002519C6">
        <w:rPr>
          <w:rFonts w:ascii="Arial" w:hAnsi="Arial" w:cs="Arial"/>
        </w:rPr>
        <w:t>; [</w:t>
      </w:r>
      <w:r w:rsidR="0006121D">
        <w:fldChar w:fldCharType="begin"/>
      </w:r>
      <w:ins w:id="3221" w:author="eric.giuliani" w:date="2017-08-08T09:05:00Z">
        <w:r w:rsidR="009401F9">
          <w:instrText>HYPERLINK "Artefatos%20-%20Especificacao.docx" \l "RN_109"</w:instrText>
        </w:r>
      </w:ins>
      <w:del w:id="3222" w:author="eric.giuliani" w:date="2017-07-01T21:38:00Z">
        <w:r w:rsidR="00B74E9E" w:rsidDel="001F27B0">
          <w:delInstrText>HYPERLINK "Artefatos%20-%20Especificacao.docx" \l "RN_109"</w:delInstrText>
        </w:r>
      </w:del>
      <w:r w:rsidR="0006121D">
        <w:fldChar w:fldCharType="separate"/>
      </w:r>
      <w:r w:rsidR="00CE750C" w:rsidRPr="002519C6">
        <w:rPr>
          <w:rStyle w:val="Hyperlink"/>
          <w:rFonts w:ascii="Arial" w:hAnsi="Arial" w:cs="Arial"/>
        </w:rPr>
        <w:t>RN_109</w:t>
      </w:r>
      <w:r w:rsidR="0006121D">
        <w:fldChar w:fldCharType="end"/>
      </w:r>
      <w:r w:rsidR="00240EFD" w:rsidRPr="002519C6">
        <w:rPr>
          <w:rFonts w:ascii="Arial" w:hAnsi="Arial" w:cs="Arial"/>
        </w:rPr>
        <w:t xml:space="preserve"> </w:t>
      </w:r>
      <w:r w:rsidR="0006121D">
        <w:fldChar w:fldCharType="begin"/>
      </w:r>
      <w:ins w:id="3223" w:author="eric.giuliani" w:date="2017-08-08T09:05:00Z">
        <w:r w:rsidR="009401F9">
          <w:instrText>HYPERLINK "Artefatos%20-%20Especificacao.docx" \l "MS_060"</w:instrText>
        </w:r>
      </w:ins>
      <w:del w:id="3224" w:author="eric.giuliani" w:date="2017-07-01T21:38:00Z">
        <w:r w:rsidR="00B74E9E" w:rsidDel="001F27B0">
          <w:delInstrText>HYPERLINK "Artefatos%20-%20Especificacao.docx" \l "MS_060"</w:delInstrText>
        </w:r>
      </w:del>
      <w:r w:rsidR="0006121D">
        <w:fldChar w:fldCharType="separate"/>
      </w:r>
      <w:r w:rsidR="00240EFD" w:rsidRPr="002519C6">
        <w:rPr>
          <w:rStyle w:val="Hyperlink"/>
          <w:rFonts w:ascii="Arial" w:hAnsi="Arial" w:cs="Arial"/>
        </w:rPr>
        <w:t>MS_060</w:t>
      </w:r>
      <w:r w:rsidR="0006121D">
        <w:fldChar w:fldCharType="end"/>
      </w:r>
      <w:proofErr w:type="gramStart"/>
      <w:r w:rsidR="00240EFD" w:rsidRPr="002519C6">
        <w:rPr>
          <w:rFonts w:ascii="Arial" w:hAnsi="Arial" w:cs="Arial"/>
        </w:rPr>
        <w:t>]</w:t>
      </w:r>
      <w:proofErr w:type="gramEnd"/>
      <w:r w:rsidR="007F41C6" w:rsidRPr="002519C6">
        <w:rPr>
          <w:rFonts w:ascii="Arial" w:hAnsi="Arial" w:cs="Arial"/>
        </w:rPr>
        <w:t xml:space="preserve"> </w:t>
      </w:r>
    </w:p>
    <w:p w:rsidR="007F41C6" w:rsidRPr="002519C6" w:rsidRDefault="00240EFD" w:rsidP="00253DAF">
      <w:pPr>
        <w:pStyle w:val="Corpodetexto"/>
        <w:numPr>
          <w:ilvl w:val="0"/>
          <w:numId w:val="38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fluxo é finalizado.</w:t>
      </w:r>
      <w:r w:rsidR="007F41C6" w:rsidRPr="002519C6">
        <w:rPr>
          <w:rFonts w:ascii="Arial" w:hAnsi="Arial" w:cs="Arial"/>
        </w:rPr>
        <w:t xml:space="preserve"> </w:t>
      </w:r>
    </w:p>
    <w:p w:rsidR="007F41C6" w:rsidRPr="002519C6" w:rsidRDefault="007F41C6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392912" w:rsidRPr="002519C6" w:rsidRDefault="00392912" w:rsidP="00392912">
      <w:pPr>
        <w:pStyle w:val="Corpodetexto"/>
        <w:numPr>
          <w:ilvl w:val="0"/>
          <w:numId w:val="21"/>
        </w:numPr>
        <w:spacing w:after="0" w:line="360" w:lineRule="auto"/>
        <w:ind w:left="1134" w:hanging="709"/>
        <w:jc w:val="both"/>
        <w:rPr>
          <w:rFonts w:ascii="Arial" w:hAnsi="Arial" w:cs="Arial"/>
          <w:b/>
        </w:rPr>
      </w:pPr>
      <w:bookmarkStart w:id="3225" w:name="FE03"/>
      <w:bookmarkEnd w:id="3225"/>
      <w:r w:rsidRPr="002519C6">
        <w:rPr>
          <w:rFonts w:ascii="Arial" w:hAnsi="Arial" w:cs="Arial"/>
          <w:b/>
        </w:rPr>
        <w:t>Duplicidade de registro</w:t>
      </w:r>
    </w:p>
    <w:p w:rsidR="00392912" w:rsidRPr="002519C6" w:rsidRDefault="00392912" w:rsidP="00392912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Este fluxo inicia quando o </w:t>
      </w:r>
      <w:r w:rsidR="00F87B9F" w:rsidRPr="002519C6">
        <w:rPr>
          <w:rFonts w:ascii="Arial" w:hAnsi="Arial" w:cs="Arial"/>
        </w:rPr>
        <w:t>Usuário Cash Power</w:t>
      </w:r>
      <w:r w:rsidRPr="002519C6">
        <w:rPr>
          <w:rFonts w:ascii="Arial" w:hAnsi="Arial" w:cs="Arial"/>
        </w:rPr>
        <w:t xml:space="preserve"> aciona o botão "Salvar".</w:t>
      </w:r>
    </w:p>
    <w:p w:rsidR="00392912" w:rsidRPr="002519C6" w:rsidRDefault="00392912" w:rsidP="00392912">
      <w:pPr>
        <w:pStyle w:val="Corpodetexto"/>
        <w:numPr>
          <w:ilvl w:val="0"/>
          <w:numId w:val="49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Sistema realiza as validações necessárias e apresenta a mensagem; [</w:t>
      </w:r>
      <w:r w:rsidR="0006121D">
        <w:fldChar w:fldCharType="begin"/>
      </w:r>
      <w:ins w:id="3226" w:author="eric.giuliani" w:date="2017-08-08T09:05:00Z">
        <w:r w:rsidR="009401F9">
          <w:instrText>HYPERLINK "Artefatos%20-%20Especificacao.docx" \l "RN_100"</w:instrText>
        </w:r>
      </w:ins>
      <w:del w:id="3227" w:author="eric.giuliani" w:date="2017-07-01T21:38:00Z">
        <w:r w:rsidR="00B74E9E" w:rsidDel="001F27B0">
          <w:delInstrText>HYPERLINK "Artefatos%20-%20Especificacao.docx" \l "RN_100"</w:delInstrText>
        </w:r>
      </w:del>
      <w:r w:rsidR="0006121D">
        <w:fldChar w:fldCharType="separate"/>
      </w:r>
      <w:r w:rsidRPr="002519C6">
        <w:rPr>
          <w:rStyle w:val="Hyperlink"/>
          <w:rFonts w:ascii="Arial" w:hAnsi="Arial" w:cs="Arial"/>
        </w:rPr>
        <w:t>RN_100</w:t>
      </w:r>
      <w:r w:rsidR="0006121D">
        <w:fldChar w:fldCharType="end"/>
      </w:r>
      <w:r w:rsidRPr="002519C6">
        <w:rPr>
          <w:rFonts w:ascii="Arial" w:hAnsi="Arial" w:cs="Arial"/>
        </w:rPr>
        <w:t xml:space="preserve"> </w:t>
      </w:r>
      <w:r w:rsidR="0006121D">
        <w:fldChar w:fldCharType="begin"/>
      </w:r>
      <w:ins w:id="3228" w:author="eric.giuliani" w:date="2017-08-08T09:05:00Z">
        <w:r w:rsidR="009401F9">
          <w:instrText>HYPERLINK "Artefatos%20-%20Especificacao.docx" \l "RN_089"</w:instrText>
        </w:r>
      </w:ins>
      <w:del w:id="3229" w:author="eric.giuliani" w:date="2017-07-01T21:38:00Z">
        <w:r w:rsidR="00B74E9E" w:rsidDel="001F27B0">
          <w:delInstrText>HYPERLINK "Artefatos%20-%20Especificacao.docx" \l "RN_089"</w:delInstrText>
        </w:r>
      </w:del>
      <w:r w:rsidR="0006121D">
        <w:fldChar w:fldCharType="separate"/>
      </w:r>
      <w:r w:rsidRPr="002519C6">
        <w:rPr>
          <w:rStyle w:val="Hyperlink"/>
          <w:rFonts w:ascii="Arial" w:hAnsi="Arial" w:cs="Arial"/>
        </w:rPr>
        <w:t>RN_089</w:t>
      </w:r>
      <w:r w:rsidR="0006121D">
        <w:fldChar w:fldCharType="end"/>
      </w:r>
      <w:r w:rsidRPr="002519C6">
        <w:rPr>
          <w:rFonts w:ascii="Arial" w:hAnsi="Arial" w:cs="Arial"/>
        </w:rPr>
        <w:t xml:space="preserve"> </w:t>
      </w:r>
      <w:r w:rsidR="0006121D">
        <w:fldChar w:fldCharType="begin"/>
      </w:r>
      <w:ins w:id="3230" w:author="eric.giuliani" w:date="2017-08-08T09:05:00Z">
        <w:r w:rsidR="009401F9">
          <w:instrText>HYPERLINK "Artefatos%20-%20Especificacao.docx" \l "MS_023"</w:instrText>
        </w:r>
      </w:ins>
      <w:del w:id="3231" w:author="eric.giuliani" w:date="2017-07-01T21:38:00Z">
        <w:r w:rsidR="00B74E9E" w:rsidDel="001F27B0">
          <w:delInstrText>HYPERLINK "Artefatos%20-%20Especificacao.docx" \l "MS_023"</w:delInstrText>
        </w:r>
      </w:del>
      <w:r w:rsidR="0006121D">
        <w:fldChar w:fldCharType="separate"/>
      </w:r>
      <w:r w:rsidRPr="002519C6">
        <w:rPr>
          <w:rStyle w:val="Hyperlink"/>
          <w:rFonts w:ascii="Arial" w:hAnsi="Arial" w:cs="Arial"/>
        </w:rPr>
        <w:t>MS_023</w:t>
      </w:r>
      <w:r w:rsidR="0006121D">
        <w:fldChar w:fldCharType="end"/>
      </w:r>
      <w:proofErr w:type="gramStart"/>
      <w:r w:rsidRPr="002519C6">
        <w:rPr>
          <w:rFonts w:ascii="Arial" w:hAnsi="Arial" w:cs="Arial"/>
        </w:rPr>
        <w:t>]</w:t>
      </w:r>
      <w:proofErr w:type="gramEnd"/>
      <w:r w:rsidRPr="002519C6">
        <w:rPr>
          <w:rFonts w:ascii="Arial" w:hAnsi="Arial" w:cs="Arial"/>
        </w:rPr>
        <w:t xml:space="preserve"> </w:t>
      </w:r>
    </w:p>
    <w:p w:rsidR="00392912" w:rsidRPr="002519C6" w:rsidRDefault="00392912" w:rsidP="00392912">
      <w:pPr>
        <w:pStyle w:val="Corpodetexto"/>
        <w:numPr>
          <w:ilvl w:val="0"/>
          <w:numId w:val="49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O Sistema impede a inserção do registro.</w:t>
      </w:r>
    </w:p>
    <w:p w:rsidR="00392912" w:rsidRPr="002519C6" w:rsidRDefault="00392912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08138A" w:rsidRPr="002519C6" w:rsidRDefault="00D13FA2" w:rsidP="00CB525C">
      <w:pPr>
        <w:pStyle w:val="Ttulo1"/>
        <w:spacing w:before="0" w:after="120" w:line="240" w:lineRule="auto"/>
        <w:ind w:left="425" w:hanging="425"/>
        <w:rPr>
          <w:rFonts w:cs="Arial"/>
        </w:rPr>
      </w:pPr>
      <w:bookmarkStart w:id="3232" w:name="_Toc435633707"/>
      <w:bookmarkStart w:id="3233" w:name="_Toc436669861"/>
      <w:bookmarkStart w:id="3234" w:name="_Toc436731931"/>
      <w:bookmarkStart w:id="3235" w:name="_Toc436732309"/>
      <w:bookmarkStart w:id="3236" w:name="_Toc491691404"/>
      <w:r w:rsidRPr="002519C6">
        <w:rPr>
          <w:rFonts w:cs="Arial"/>
        </w:rPr>
        <w:t>Relacionamentos de Casos de Uso</w:t>
      </w:r>
      <w:bookmarkEnd w:id="3232"/>
      <w:bookmarkEnd w:id="3233"/>
      <w:bookmarkEnd w:id="3234"/>
      <w:bookmarkEnd w:id="3235"/>
      <w:bookmarkEnd w:id="3236"/>
      <w:r w:rsidR="0043666F" w:rsidRPr="002519C6">
        <w:rPr>
          <w:rFonts w:cs="Arial"/>
        </w:rPr>
        <w:t xml:space="preserve"> </w:t>
      </w:r>
      <w:r w:rsidR="0006121D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"Relacionamentos de Casos de Uso" </w:instrText>
      </w:r>
      <w:r w:rsidR="0006121D" w:rsidRPr="002519C6">
        <w:rPr>
          <w:rFonts w:cs="Arial"/>
        </w:rPr>
        <w:fldChar w:fldCharType="end"/>
      </w:r>
    </w:p>
    <w:p w:rsidR="0008138A" w:rsidRPr="002519C6" w:rsidRDefault="00C36357" w:rsidP="00CB525C">
      <w:pPr>
        <w:pStyle w:val="Ttulo2"/>
        <w:spacing w:before="0" w:line="360" w:lineRule="auto"/>
        <w:ind w:left="426"/>
        <w:rPr>
          <w:rFonts w:cs="Arial"/>
        </w:rPr>
      </w:pPr>
      <w:bookmarkStart w:id="3237" w:name="_Toc435633708"/>
      <w:bookmarkStart w:id="3238" w:name="_Toc436669862"/>
      <w:bookmarkStart w:id="3239" w:name="_Toc436731932"/>
      <w:bookmarkStart w:id="3240" w:name="_Toc436732310"/>
      <w:bookmarkStart w:id="3241" w:name="_Toc491691405"/>
      <w:r w:rsidRPr="002519C6">
        <w:rPr>
          <w:rFonts w:cs="Arial"/>
        </w:rPr>
        <w:t>Includes</w:t>
      </w:r>
      <w:bookmarkEnd w:id="3237"/>
      <w:bookmarkEnd w:id="3238"/>
      <w:bookmarkEnd w:id="3239"/>
      <w:bookmarkEnd w:id="3240"/>
      <w:bookmarkEnd w:id="3241"/>
    </w:p>
    <w:p w:rsidR="00D13FA2" w:rsidRPr="002519C6" w:rsidRDefault="00237E3B" w:rsidP="00392912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 xml:space="preserve">Descrever o nome do caso de uso do tipo include. </w:t>
      </w:r>
    </w:p>
    <w:p w:rsidR="00CF1AAF" w:rsidRPr="002519C6" w:rsidRDefault="00CF1AAF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08138A" w:rsidRPr="002519C6" w:rsidRDefault="00D13FA2" w:rsidP="00CB525C">
      <w:pPr>
        <w:pStyle w:val="Ttulo2"/>
        <w:spacing w:before="0" w:line="360" w:lineRule="auto"/>
        <w:ind w:left="426"/>
        <w:rPr>
          <w:rFonts w:cs="Arial"/>
        </w:rPr>
      </w:pPr>
      <w:bookmarkStart w:id="3242" w:name="_Toc435633709"/>
      <w:bookmarkStart w:id="3243" w:name="_Toc436669863"/>
      <w:bookmarkStart w:id="3244" w:name="_Toc436731933"/>
      <w:bookmarkStart w:id="3245" w:name="_Toc436732311"/>
      <w:bookmarkStart w:id="3246" w:name="_Toc491691406"/>
      <w:r w:rsidRPr="002519C6">
        <w:rPr>
          <w:rFonts w:cs="Arial"/>
        </w:rPr>
        <w:t>Extends</w:t>
      </w:r>
      <w:bookmarkEnd w:id="3242"/>
      <w:bookmarkEnd w:id="3243"/>
      <w:bookmarkEnd w:id="3244"/>
      <w:bookmarkEnd w:id="3245"/>
      <w:bookmarkEnd w:id="3246"/>
    </w:p>
    <w:p w:rsidR="00CF1AAF" w:rsidRPr="002519C6" w:rsidRDefault="00237E3B" w:rsidP="00392912">
      <w:pPr>
        <w:pStyle w:val="Corpodetexto"/>
        <w:spacing w:after="0" w:line="360" w:lineRule="auto"/>
        <w:ind w:left="851"/>
        <w:jc w:val="both"/>
        <w:rPr>
          <w:rFonts w:ascii="Arial" w:hAnsi="Arial" w:cs="Arial"/>
        </w:rPr>
      </w:pPr>
      <w:r w:rsidRPr="002519C6">
        <w:rPr>
          <w:rFonts w:ascii="Arial" w:hAnsi="Arial" w:cs="Arial"/>
        </w:rPr>
        <w:t>Descrever o nome do caso de uso do tipo extend</w:t>
      </w:r>
      <w:r w:rsidR="00BF5DDD" w:rsidRPr="002519C6">
        <w:rPr>
          <w:rFonts w:ascii="Arial" w:hAnsi="Arial" w:cs="Arial"/>
        </w:rPr>
        <w:t xml:space="preserve">. </w:t>
      </w:r>
    </w:p>
    <w:p w:rsidR="00DB052B" w:rsidRPr="002519C6" w:rsidRDefault="00DB052B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08138A" w:rsidRPr="002519C6" w:rsidRDefault="00C36357" w:rsidP="00CB525C">
      <w:pPr>
        <w:pStyle w:val="Ttulo1"/>
        <w:spacing w:before="0" w:after="120" w:line="240" w:lineRule="auto"/>
        <w:ind w:left="425" w:hanging="425"/>
        <w:rPr>
          <w:rFonts w:cs="Arial"/>
        </w:rPr>
      </w:pPr>
      <w:bookmarkStart w:id="3247" w:name="_Toc436669864"/>
      <w:bookmarkStart w:id="3248" w:name="_Toc436731934"/>
      <w:bookmarkStart w:id="3249" w:name="_Toc436732312"/>
      <w:bookmarkStart w:id="3250" w:name="_Toc491691407"/>
      <w:r w:rsidRPr="002519C6">
        <w:rPr>
          <w:rFonts w:cs="Arial"/>
        </w:rPr>
        <w:t>Pós-Condição</w:t>
      </w:r>
      <w:bookmarkEnd w:id="3247"/>
      <w:bookmarkEnd w:id="3248"/>
      <w:bookmarkEnd w:id="3249"/>
      <w:bookmarkEnd w:id="3250"/>
      <w:r w:rsidR="0043666F" w:rsidRPr="002519C6">
        <w:rPr>
          <w:rFonts w:cs="Arial"/>
        </w:rPr>
        <w:t xml:space="preserve"> </w:t>
      </w:r>
      <w:r w:rsidR="0006121D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"Pós-Condição" </w:instrText>
      </w:r>
      <w:r w:rsidR="0006121D" w:rsidRPr="002519C6">
        <w:rPr>
          <w:rFonts w:cs="Arial"/>
        </w:rPr>
        <w:fldChar w:fldCharType="end"/>
      </w:r>
    </w:p>
    <w:p w:rsidR="00392912" w:rsidRPr="002519C6" w:rsidRDefault="00392912" w:rsidP="00392912">
      <w:pPr>
        <w:pStyle w:val="Corpodetexto"/>
        <w:spacing w:line="240" w:lineRule="auto"/>
        <w:ind w:left="0"/>
        <w:jc w:val="both"/>
        <w:rPr>
          <w:rFonts w:ascii="Arial" w:hAnsi="Arial" w:cs="Arial"/>
          <w:i/>
        </w:rPr>
      </w:pPr>
      <w:r w:rsidRPr="002519C6">
        <w:rPr>
          <w:rFonts w:ascii="Arial" w:hAnsi="Arial" w:cs="Arial"/>
          <w:i/>
        </w:rPr>
        <w:t>Cadastro, pesquisa, alteração e/ou exportação realizados com sucesso.</w:t>
      </w:r>
    </w:p>
    <w:p w:rsidR="0043666F" w:rsidRPr="002519C6" w:rsidRDefault="0043666F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08138A" w:rsidRPr="002519C6" w:rsidRDefault="00C36357" w:rsidP="00CB525C">
      <w:pPr>
        <w:pStyle w:val="Ttulo1"/>
        <w:spacing w:before="0" w:after="120" w:line="240" w:lineRule="auto"/>
        <w:ind w:left="425" w:hanging="425"/>
        <w:rPr>
          <w:rFonts w:cs="Arial"/>
        </w:rPr>
      </w:pPr>
      <w:bookmarkStart w:id="3251" w:name="_Toc436669865"/>
      <w:bookmarkStart w:id="3252" w:name="_Toc436731935"/>
      <w:bookmarkStart w:id="3253" w:name="_Toc436732313"/>
      <w:bookmarkStart w:id="3254" w:name="_Toc491691408"/>
      <w:r w:rsidRPr="002519C6">
        <w:rPr>
          <w:rFonts w:cs="Arial"/>
        </w:rPr>
        <w:t>Referências Externas</w:t>
      </w:r>
      <w:bookmarkEnd w:id="3251"/>
      <w:bookmarkEnd w:id="3252"/>
      <w:bookmarkEnd w:id="3253"/>
      <w:bookmarkEnd w:id="3254"/>
      <w:r w:rsidR="0006121D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"Referências Externas" </w:instrText>
      </w:r>
      <w:r w:rsidR="0006121D" w:rsidRPr="002519C6">
        <w:rPr>
          <w:rFonts w:cs="Arial"/>
        </w:rPr>
        <w:fldChar w:fldCharType="end"/>
      </w:r>
    </w:p>
    <w:p w:rsidR="00392912" w:rsidRPr="002519C6" w:rsidRDefault="0006121D" w:rsidP="00392912">
      <w:pPr>
        <w:pStyle w:val="PargrafodaLista"/>
        <w:numPr>
          <w:ilvl w:val="0"/>
          <w:numId w:val="50"/>
        </w:numPr>
        <w:spacing w:line="360" w:lineRule="auto"/>
        <w:jc w:val="both"/>
        <w:rPr>
          <w:rFonts w:ascii="Arial" w:hAnsi="Arial" w:cs="Arial"/>
          <w:i/>
          <w:color w:val="000000" w:themeColor="text1"/>
        </w:rPr>
      </w:pPr>
      <w:r>
        <w:fldChar w:fldCharType="begin"/>
      </w:r>
      <w:ins w:id="3255" w:author="eric.giuliani" w:date="2017-08-08T09:05:00Z">
        <w:r w:rsidR="009401F9">
          <w:instrText>HYPERLINK "Artefatos%20-%20Especificacao.docx"</w:instrText>
        </w:r>
      </w:ins>
      <w:del w:id="3256" w:author="eric.giuliani" w:date="2017-07-01T21:38:00Z">
        <w:r w:rsidR="00B74E9E" w:rsidDel="001F27B0">
          <w:delInstrText>HYPERLINK "Artefatos%20-%20Especificacao.docx"</w:delInstrText>
        </w:r>
      </w:del>
      <w:r>
        <w:fldChar w:fldCharType="separate"/>
      </w:r>
      <w:r w:rsidR="00392912" w:rsidRPr="002519C6">
        <w:rPr>
          <w:rStyle w:val="Hyperlink"/>
          <w:rFonts w:ascii="Arial" w:hAnsi="Arial" w:cs="Arial"/>
          <w:i/>
        </w:rPr>
        <w:t xml:space="preserve">Artefatos - </w:t>
      </w:r>
      <w:proofErr w:type="spellStart"/>
      <w:r w:rsidR="00392912" w:rsidRPr="002519C6">
        <w:rPr>
          <w:rStyle w:val="Hyperlink"/>
          <w:rFonts w:ascii="Arial" w:hAnsi="Arial" w:cs="Arial"/>
          <w:i/>
        </w:rPr>
        <w:t>Especificacao</w:t>
      </w:r>
      <w:proofErr w:type="spellEnd"/>
      <w:r>
        <w:fldChar w:fldCharType="end"/>
      </w:r>
    </w:p>
    <w:p w:rsidR="00392912" w:rsidRPr="002519C6" w:rsidRDefault="0006121D" w:rsidP="00392912">
      <w:pPr>
        <w:pStyle w:val="PargrafodaLista"/>
        <w:numPr>
          <w:ilvl w:val="0"/>
          <w:numId w:val="50"/>
        </w:numPr>
        <w:spacing w:line="360" w:lineRule="auto"/>
        <w:jc w:val="both"/>
        <w:rPr>
          <w:rFonts w:ascii="Arial" w:hAnsi="Arial" w:cs="Arial"/>
          <w:i/>
          <w:color w:val="000000" w:themeColor="text1"/>
        </w:rPr>
      </w:pPr>
      <w:r>
        <w:fldChar w:fldCharType="begin"/>
      </w:r>
      <w:ins w:id="3257" w:author="eric.giuliani" w:date="2017-08-08T09:05:00Z">
        <w:r w:rsidR="009401F9">
          <w:instrText>HYPERLINK "Referências%20Externas/SEFIN_COSIP-Perfis.xlsx"</w:instrText>
        </w:r>
      </w:ins>
      <w:del w:id="3258" w:author="eric.giuliani" w:date="2017-07-01T21:38:00Z">
        <w:r w:rsidR="00B74E9E" w:rsidDel="001F27B0">
          <w:delInstrText>HYPERLINK "Referências%20Externas/SEFIN_COSIP-Perfis.xlsx"</w:delInstrText>
        </w:r>
      </w:del>
      <w:r>
        <w:fldChar w:fldCharType="separate"/>
      </w:r>
      <w:r w:rsidR="00392912" w:rsidRPr="002519C6">
        <w:rPr>
          <w:rStyle w:val="Hyperlink"/>
          <w:i/>
        </w:rPr>
        <w:t>CAC - Perfis</w:t>
      </w:r>
      <w:r>
        <w:fldChar w:fldCharType="end"/>
      </w:r>
    </w:p>
    <w:p w:rsidR="0008138A" w:rsidRPr="002519C6" w:rsidRDefault="0008138A" w:rsidP="003557B1">
      <w:pPr>
        <w:pStyle w:val="Corpodetexto"/>
        <w:spacing w:after="0" w:line="360" w:lineRule="auto"/>
        <w:ind w:left="0"/>
        <w:rPr>
          <w:rFonts w:ascii="Arial" w:hAnsi="Arial" w:cs="Arial"/>
        </w:rPr>
      </w:pPr>
    </w:p>
    <w:p w:rsidR="0008138A" w:rsidRPr="002519C6" w:rsidRDefault="00C36357" w:rsidP="00CB525C">
      <w:pPr>
        <w:pStyle w:val="Ttulo1"/>
        <w:spacing w:before="0" w:after="120" w:line="240" w:lineRule="auto"/>
        <w:ind w:left="425" w:hanging="425"/>
        <w:rPr>
          <w:rFonts w:cs="Arial"/>
        </w:rPr>
      </w:pPr>
      <w:bookmarkStart w:id="3259" w:name="_Toc435633710"/>
      <w:bookmarkStart w:id="3260" w:name="_Toc436669866"/>
      <w:bookmarkStart w:id="3261" w:name="_Toc436731936"/>
      <w:bookmarkStart w:id="3262" w:name="_Toc436732314"/>
      <w:bookmarkStart w:id="3263" w:name="_Toc491691409"/>
      <w:r w:rsidRPr="002519C6">
        <w:rPr>
          <w:rFonts w:cs="Arial"/>
        </w:rPr>
        <w:t>Observações</w:t>
      </w:r>
      <w:bookmarkEnd w:id="3259"/>
      <w:bookmarkEnd w:id="3260"/>
      <w:bookmarkEnd w:id="3261"/>
      <w:bookmarkEnd w:id="3262"/>
      <w:bookmarkEnd w:id="3263"/>
      <w:r w:rsidR="0043666F" w:rsidRPr="002519C6">
        <w:rPr>
          <w:rFonts w:cs="Arial"/>
        </w:rPr>
        <w:t xml:space="preserve"> </w:t>
      </w:r>
      <w:r w:rsidR="0006121D" w:rsidRPr="002519C6">
        <w:rPr>
          <w:rFonts w:cs="Arial"/>
        </w:rPr>
        <w:fldChar w:fldCharType="begin"/>
      </w:r>
      <w:r w:rsidR="0043666F" w:rsidRPr="002519C6">
        <w:rPr>
          <w:rFonts w:cs="Arial"/>
        </w:rPr>
        <w:instrText xml:space="preserve"> XE "Observações" </w:instrText>
      </w:r>
      <w:r w:rsidR="0006121D" w:rsidRPr="002519C6">
        <w:rPr>
          <w:rFonts w:cs="Arial"/>
        </w:rPr>
        <w:fldChar w:fldCharType="end"/>
      </w:r>
    </w:p>
    <w:p w:rsidR="00DB052B" w:rsidRPr="002519C6" w:rsidRDefault="00392912" w:rsidP="003557B1">
      <w:pPr>
        <w:pStyle w:val="Corpodetexto"/>
        <w:spacing w:after="0" w:line="360" w:lineRule="auto"/>
        <w:ind w:left="0"/>
        <w:jc w:val="both"/>
        <w:rPr>
          <w:rFonts w:ascii="Arial" w:hAnsi="Arial" w:cs="Arial"/>
          <w:i/>
          <w:color w:val="000000" w:themeColor="text1"/>
        </w:rPr>
      </w:pPr>
      <w:r w:rsidRPr="002519C6">
        <w:rPr>
          <w:rFonts w:ascii="Arial" w:hAnsi="Arial" w:cs="Arial"/>
          <w:i/>
          <w:color w:val="000000" w:themeColor="text1"/>
        </w:rPr>
        <w:t>Não se aplica.</w:t>
      </w:r>
    </w:p>
    <w:bookmarkEnd w:id="4"/>
    <w:p w:rsidR="00872318" w:rsidRPr="002519C6" w:rsidRDefault="00872318" w:rsidP="00872318">
      <w:pPr>
        <w:spacing w:line="360" w:lineRule="auto"/>
        <w:rPr>
          <w:rFonts w:ascii="Arial" w:hAnsi="Arial" w:cs="Arial"/>
        </w:rPr>
      </w:pPr>
    </w:p>
    <w:p w:rsidR="00392912" w:rsidRPr="002519C6" w:rsidRDefault="00392912">
      <w:pPr>
        <w:widowControl/>
        <w:spacing w:after="200" w:line="276" w:lineRule="auto"/>
        <w:rPr>
          <w:rFonts w:ascii="Arial" w:hAnsi="Arial" w:cs="Arial"/>
          <w:b/>
          <w:sz w:val="24"/>
        </w:rPr>
      </w:pPr>
      <w:r w:rsidRPr="002519C6">
        <w:rPr>
          <w:rFonts w:cs="Arial"/>
        </w:rPr>
        <w:br w:type="page"/>
      </w:r>
    </w:p>
    <w:p w:rsidR="00872318" w:rsidRPr="002519C6" w:rsidRDefault="00872318" w:rsidP="00CB525C">
      <w:pPr>
        <w:pStyle w:val="Ttulo1"/>
        <w:widowControl/>
        <w:spacing w:before="0" w:after="120" w:line="240" w:lineRule="auto"/>
        <w:ind w:left="425" w:hanging="425"/>
        <w:jc w:val="both"/>
        <w:rPr>
          <w:rFonts w:cs="Arial"/>
        </w:rPr>
      </w:pPr>
      <w:bookmarkStart w:id="3264" w:name="_Toc491691410"/>
      <w:r w:rsidRPr="002519C6">
        <w:rPr>
          <w:rFonts w:cs="Arial"/>
        </w:rPr>
        <w:lastRenderedPageBreak/>
        <w:t>Controle de Alterações:</w:t>
      </w:r>
      <w:bookmarkEnd w:id="3264"/>
    </w:p>
    <w:tbl>
      <w:tblPr>
        <w:tblStyle w:val="Tabelacomgrade"/>
        <w:tblW w:w="0" w:type="auto"/>
        <w:tblInd w:w="108" w:type="dxa"/>
        <w:tblLook w:val="04A0"/>
      </w:tblPr>
      <w:tblGrid>
        <w:gridCol w:w="942"/>
        <w:gridCol w:w="1468"/>
        <w:gridCol w:w="1217"/>
        <w:gridCol w:w="5162"/>
        <w:gridCol w:w="1701"/>
      </w:tblGrid>
      <w:tr w:rsidR="00E401E5" w:rsidRPr="002519C6" w:rsidTr="00E401E5">
        <w:tc>
          <w:tcPr>
            <w:tcW w:w="942" w:type="dxa"/>
            <w:shd w:val="pct10" w:color="auto" w:fill="auto"/>
          </w:tcPr>
          <w:p w:rsidR="00E401E5" w:rsidRPr="002519C6" w:rsidRDefault="00E401E5" w:rsidP="001B778A">
            <w:pPr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</w:rPr>
              <w:t>Versão</w:t>
            </w:r>
          </w:p>
        </w:tc>
        <w:tc>
          <w:tcPr>
            <w:tcW w:w="1468" w:type="dxa"/>
            <w:shd w:val="pct10" w:color="auto" w:fill="auto"/>
          </w:tcPr>
          <w:p w:rsidR="00E401E5" w:rsidRPr="002519C6" w:rsidRDefault="00E401E5" w:rsidP="001B778A">
            <w:pPr>
              <w:spacing w:before="120" w:after="120" w:line="240" w:lineRule="auto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</w:rPr>
              <w:t>Autor</w:t>
            </w:r>
          </w:p>
        </w:tc>
        <w:tc>
          <w:tcPr>
            <w:tcW w:w="1217" w:type="dxa"/>
            <w:shd w:val="pct10" w:color="auto" w:fill="auto"/>
          </w:tcPr>
          <w:p w:rsidR="00E401E5" w:rsidRPr="002519C6" w:rsidRDefault="00E401E5" w:rsidP="001B778A">
            <w:pPr>
              <w:spacing w:before="120" w:after="120" w:line="240" w:lineRule="auto"/>
              <w:rPr>
                <w:rFonts w:ascii="Arial" w:hAnsi="Arial" w:cs="Arial"/>
                <w:b/>
                <w:color w:val="000000" w:themeColor="text1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</w:rPr>
              <w:t>Data</w:t>
            </w:r>
          </w:p>
        </w:tc>
        <w:tc>
          <w:tcPr>
            <w:tcW w:w="5162" w:type="dxa"/>
            <w:shd w:val="pct10" w:color="auto" w:fill="auto"/>
          </w:tcPr>
          <w:p w:rsidR="00E401E5" w:rsidRPr="002519C6" w:rsidRDefault="00E401E5" w:rsidP="001B778A">
            <w:pPr>
              <w:spacing w:before="120" w:after="120" w:line="240" w:lineRule="auto"/>
              <w:rPr>
                <w:rFonts w:ascii="Arial" w:hAnsi="Arial" w:cs="Arial"/>
                <w:b/>
                <w:color w:val="000000" w:themeColor="text1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</w:rPr>
              <w:t>Descrição da Alteração</w:t>
            </w:r>
          </w:p>
        </w:tc>
        <w:tc>
          <w:tcPr>
            <w:tcW w:w="1701" w:type="dxa"/>
            <w:shd w:val="pct10" w:color="auto" w:fill="auto"/>
          </w:tcPr>
          <w:p w:rsidR="00E401E5" w:rsidRPr="002519C6" w:rsidRDefault="00E401E5" w:rsidP="001B778A">
            <w:pPr>
              <w:spacing w:before="120" w:after="120" w:line="240" w:lineRule="auto"/>
              <w:rPr>
                <w:rFonts w:ascii="Arial" w:hAnsi="Arial" w:cs="Arial"/>
                <w:b/>
                <w:color w:val="000000" w:themeColor="text1"/>
              </w:rPr>
            </w:pPr>
            <w:r w:rsidRPr="002519C6">
              <w:rPr>
                <w:rFonts w:ascii="Arial" w:hAnsi="Arial" w:cs="Arial"/>
                <w:b/>
                <w:color w:val="000000" w:themeColor="text1"/>
              </w:rPr>
              <w:t>Revisor</w:t>
            </w:r>
          </w:p>
        </w:tc>
      </w:tr>
      <w:tr w:rsidR="00E401E5" w:rsidTr="00E401E5">
        <w:tc>
          <w:tcPr>
            <w:tcW w:w="942" w:type="dxa"/>
          </w:tcPr>
          <w:p w:rsidR="00E401E5" w:rsidRPr="002519C6" w:rsidRDefault="004A21D2" w:rsidP="00E401E5">
            <w:pPr>
              <w:spacing w:before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2519C6">
              <w:rPr>
                <w:rFonts w:ascii="Arial" w:hAnsi="Arial" w:cs="Arial"/>
                <w:color w:val="000000" w:themeColor="text1"/>
              </w:rPr>
              <w:t>1.0</w:t>
            </w:r>
          </w:p>
        </w:tc>
        <w:tc>
          <w:tcPr>
            <w:tcW w:w="1468" w:type="dxa"/>
          </w:tcPr>
          <w:p w:rsidR="00E401E5" w:rsidRPr="002519C6" w:rsidRDefault="00392912" w:rsidP="00E401E5">
            <w:pPr>
              <w:spacing w:before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2519C6">
              <w:rPr>
                <w:rFonts w:ascii="Arial" w:hAnsi="Arial" w:cs="Arial"/>
                <w:color w:val="000000" w:themeColor="text1"/>
              </w:rPr>
              <w:t>Victor Santos</w:t>
            </w:r>
          </w:p>
        </w:tc>
        <w:tc>
          <w:tcPr>
            <w:tcW w:w="1217" w:type="dxa"/>
          </w:tcPr>
          <w:p w:rsidR="00E401E5" w:rsidRPr="002519C6" w:rsidRDefault="00392912" w:rsidP="00E401E5">
            <w:pPr>
              <w:spacing w:before="120" w:line="360" w:lineRule="auto"/>
              <w:rPr>
                <w:rFonts w:ascii="Arial" w:hAnsi="Arial" w:cs="Arial"/>
                <w:color w:val="000000" w:themeColor="text1"/>
              </w:rPr>
            </w:pPr>
            <w:r w:rsidRPr="002519C6">
              <w:rPr>
                <w:rFonts w:ascii="Arial" w:hAnsi="Arial" w:cs="Arial"/>
                <w:color w:val="000000" w:themeColor="text1"/>
              </w:rPr>
              <w:t>27/04/2017</w:t>
            </w:r>
          </w:p>
        </w:tc>
        <w:tc>
          <w:tcPr>
            <w:tcW w:w="5162" w:type="dxa"/>
          </w:tcPr>
          <w:p w:rsidR="00E401E5" w:rsidRDefault="00392912" w:rsidP="00E401E5">
            <w:pPr>
              <w:spacing w:before="120" w:line="360" w:lineRule="auto"/>
              <w:rPr>
                <w:rFonts w:ascii="Arial" w:hAnsi="Arial" w:cs="Arial"/>
                <w:color w:val="000000" w:themeColor="text1"/>
              </w:rPr>
            </w:pPr>
            <w:r w:rsidRPr="002519C6">
              <w:rPr>
                <w:rFonts w:ascii="Arial" w:hAnsi="Arial" w:cs="Arial"/>
                <w:color w:val="000000" w:themeColor="text1"/>
              </w:rPr>
              <w:t>Criação do documento.</w:t>
            </w:r>
          </w:p>
        </w:tc>
        <w:tc>
          <w:tcPr>
            <w:tcW w:w="1701" w:type="dxa"/>
          </w:tcPr>
          <w:p w:rsidR="00E401E5" w:rsidRDefault="00E401E5" w:rsidP="00E401E5">
            <w:pPr>
              <w:spacing w:before="120" w:line="360" w:lineRule="auto"/>
              <w:rPr>
                <w:rFonts w:ascii="Arial" w:hAnsi="Arial" w:cs="Arial"/>
                <w:color w:val="000000" w:themeColor="text1"/>
              </w:rPr>
            </w:pPr>
          </w:p>
        </w:tc>
      </w:tr>
    </w:tbl>
    <w:p w:rsidR="00872318" w:rsidRDefault="00872318" w:rsidP="003557B1">
      <w:pPr>
        <w:spacing w:line="360" w:lineRule="auto"/>
        <w:jc w:val="both"/>
        <w:rPr>
          <w:rFonts w:ascii="Arial" w:hAnsi="Arial" w:cs="Arial"/>
        </w:rPr>
      </w:pPr>
    </w:p>
    <w:p w:rsidR="00476CE1" w:rsidRPr="00A2374A" w:rsidRDefault="00476CE1" w:rsidP="003557B1">
      <w:pPr>
        <w:spacing w:line="360" w:lineRule="auto"/>
        <w:jc w:val="both"/>
        <w:rPr>
          <w:rFonts w:ascii="Arial" w:hAnsi="Arial" w:cs="Arial"/>
        </w:rPr>
      </w:pPr>
    </w:p>
    <w:sectPr w:rsidR="00476CE1" w:rsidRPr="00A2374A" w:rsidSect="008434C6">
      <w:headerReference w:type="default" r:id="rId38"/>
      <w:footerReference w:type="default" r:id="rId39"/>
      <w:pgSz w:w="11906" w:h="16838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4775F" w:rsidRDefault="0034775F" w:rsidP="00553969">
      <w:pPr>
        <w:spacing w:line="240" w:lineRule="auto"/>
      </w:pPr>
      <w:r>
        <w:separator/>
      </w:r>
    </w:p>
  </w:endnote>
  <w:endnote w:type="continuationSeparator" w:id="0">
    <w:p w:rsidR="0034775F" w:rsidRDefault="0034775F" w:rsidP="0055396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elacomgrade"/>
      <w:tblW w:w="10915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2410"/>
      <w:gridCol w:w="6662"/>
      <w:gridCol w:w="1843"/>
    </w:tblGrid>
    <w:tr w:rsidR="00656097" w:rsidTr="002D6F52">
      <w:trPr>
        <w:jc w:val="center"/>
      </w:trPr>
      <w:tc>
        <w:tcPr>
          <w:tcW w:w="2410" w:type="dxa"/>
          <w:vAlign w:val="center"/>
          <w:hideMark/>
        </w:tcPr>
        <w:p w:rsidR="00656097" w:rsidRDefault="00656097">
          <w:pPr>
            <w:pStyle w:val="Rodap"/>
          </w:pPr>
          <w:r>
            <w:rPr>
              <w:noProof/>
              <w:lang w:eastAsia="pt-BR"/>
            </w:rPr>
            <w:drawing>
              <wp:inline distT="0" distB="0" distL="0" distR="0">
                <wp:extent cx="1339850" cy="414655"/>
                <wp:effectExtent l="0" t="0" r="0" b="0"/>
                <wp:docPr id="13" name="Imagem 13" descr="COTEC_Pseudo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6" descr="COTEC_Pseudo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9850" cy="414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62" w:type="dxa"/>
          <w:vAlign w:val="center"/>
          <w:hideMark/>
        </w:tcPr>
        <w:p w:rsidR="00656097" w:rsidRDefault="00656097">
          <w:pPr>
            <w:pStyle w:val="Rodap"/>
            <w:jc w:val="center"/>
          </w:pPr>
          <w:r>
            <w:rPr>
              <w:rFonts w:ascii="Arial" w:hAnsi="Arial" w:cs="Arial"/>
              <w:sz w:val="16"/>
              <w:szCs w:val="16"/>
            </w:rPr>
            <w:t>Documento de Especificação de Sistema</w:t>
          </w:r>
        </w:p>
      </w:tc>
      <w:tc>
        <w:tcPr>
          <w:tcW w:w="1843" w:type="dxa"/>
          <w:vAlign w:val="center"/>
          <w:hideMark/>
        </w:tcPr>
        <w:p w:rsidR="00656097" w:rsidRDefault="00656097">
          <w:pPr>
            <w:pStyle w:val="Rodap"/>
          </w:pPr>
          <w:r>
            <w:rPr>
              <w:rFonts w:ascii="Arial" w:hAnsi="Arial" w:cs="Arial"/>
              <w:sz w:val="16"/>
              <w:szCs w:val="16"/>
            </w:rPr>
            <w:t xml:space="preserve">Página </w:t>
          </w:r>
          <w:r w:rsidR="0006121D">
            <w:rPr>
              <w:rFonts w:ascii="Arial" w:hAnsi="Arial" w:cs="Arial"/>
              <w:b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b/>
              <w:sz w:val="16"/>
              <w:szCs w:val="16"/>
            </w:rPr>
            <w:instrText>PAGE</w:instrText>
          </w:r>
          <w:r w:rsidR="0006121D">
            <w:rPr>
              <w:rFonts w:ascii="Arial" w:hAnsi="Arial" w:cs="Arial"/>
              <w:b/>
              <w:sz w:val="16"/>
              <w:szCs w:val="16"/>
            </w:rPr>
            <w:fldChar w:fldCharType="separate"/>
          </w:r>
          <w:r w:rsidR="00322636">
            <w:rPr>
              <w:rFonts w:ascii="Arial" w:hAnsi="Arial" w:cs="Arial"/>
              <w:b/>
              <w:noProof/>
              <w:sz w:val="16"/>
              <w:szCs w:val="16"/>
            </w:rPr>
            <w:t>21</w:t>
          </w:r>
          <w:r w:rsidR="0006121D">
            <w:rPr>
              <w:rFonts w:ascii="Arial" w:hAnsi="Arial" w:cs="Arial"/>
              <w:b/>
              <w:sz w:val="16"/>
              <w:szCs w:val="16"/>
            </w:rPr>
            <w:fldChar w:fldCharType="end"/>
          </w:r>
          <w:r>
            <w:rPr>
              <w:rFonts w:ascii="Arial" w:hAnsi="Arial" w:cs="Arial"/>
              <w:sz w:val="16"/>
              <w:szCs w:val="16"/>
            </w:rPr>
            <w:t xml:space="preserve"> de </w:t>
          </w:r>
          <w:r w:rsidR="0006121D">
            <w:rPr>
              <w:rFonts w:ascii="Arial" w:hAnsi="Arial" w:cs="Arial"/>
              <w:b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b/>
              <w:sz w:val="16"/>
              <w:szCs w:val="16"/>
            </w:rPr>
            <w:instrText>NUMPAGES</w:instrText>
          </w:r>
          <w:r w:rsidR="0006121D">
            <w:rPr>
              <w:rFonts w:ascii="Arial" w:hAnsi="Arial" w:cs="Arial"/>
              <w:b/>
              <w:sz w:val="16"/>
              <w:szCs w:val="16"/>
            </w:rPr>
            <w:fldChar w:fldCharType="separate"/>
          </w:r>
          <w:r w:rsidR="00322636">
            <w:rPr>
              <w:rFonts w:ascii="Arial" w:hAnsi="Arial" w:cs="Arial"/>
              <w:b/>
              <w:noProof/>
              <w:sz w:val="16"/>
              <w:szCs w:val="16"/>
            </w:rPr>
            <w:t>28</w:t>
          </w:r>
          <w:r w:rsidR="0006121D">
            <w:rPr>
              <w:rFonts w:ascii="Arial" w:hAnsi="Arial" w:cs="Arial"/>
              <w:b/>
              <w:sz w:val="16"/>
              <w:szCs w:val="16"/>
            </w:rPr>
            <w:fldChar w:fldCharType="end"/>
          </w:r>
        </w:p>
      </w:tc>
    </w:tr>
  </w:tbl>
  <w:p w:rsidR="00656097" w:rsidRDefault="00656097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4775F" w:rsidRDefault="0034775F" w:rsidP="00553969">
      <w:pPr>
        <w:spacing w:line="240" w:lineRule="auto"/>
      </w:pPr>
      <w:r>
        <w:separator/>
      </w:r>
    </w:p>
  </w:footnote>
  <w:footnote w:type="continuationSeparator" w:id="0">
    <w:p w:rsidR="0034775F" w:rsidRDefault="0034775F" w:rsidP="00553969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980" w:type="dxa"/>
      <w:jc w:val="center"/>
      <w:tblLayout w:type="fixed"/>
      <w:tblCellMar>
        <w:left w:w="70" w:type="dxa"/>
        <w:right w:w="70" w:type="dxa"/>
      </w:tblCellMar>
      <w:tblLook w:val="04A0"/>
    </w:tblPr>
    <w:tblGrid>
      <w:gridCol w:w="2904"/>
      <w:gridCol w:w="8076"/>
    </w:tblGrid>
    <w:tr w:rsidR="00656097" w:rsidTr="002D6F52">
      <w:trPr>
        <w:jc w:val="center"/>
      </w:trPr>
      <w:tc>
        <w:tcPr>
          <w:tcW w:w="2906" w:type="dxa"/>
          <w:hideMark/>
        </w:tcPr>
        <w:p w:rsidR="00656097" w:rsidRDefault="00656097" w:rsidP="009130E8">
          <w:pPr>
            <w:autoSpaceDE w:val="0"/>
            <w:autoSpaceDN w:val="0"/>
            <w:snapToGrid w:val="0"/>
            <w:rPr>
              <w:rFonts w:ascii="Times New Roman" w:hAnsi="Times New Roman"/>
            </w:rPr>
          </w:pPr>
          <w:r>
            <w:rPr>
              <w:noProof/>
              <w:lang w:eastAsia="pt-BR"/>
            </w:rPr>
            <w:drawing>
              <wp:inline distT="0" distB="0" distL="0" distR="0">
                <wp:extent cx="1653235" cy="581344"/>
                <wp:effectExtent l="19050" t="0" r="4115" b="0"/>
                <wp:docPr id="11" name="Imagem 11" descr="Logo-semfundo-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4" descr="Logo-semfundo-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53235" cy="581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080" w:type="dxa"/>
        </w:tcPr>
        <w:p w:rsidR="00656097" w:rsidRDefault="00656097">
          <w:pPr>
            <w:spacing w:before="120"/>
            <w:jc w:val="center"/>
            <w:rPr>
              <w:rFonts w:ascii="Arial" w:hAnsi="Arial"/>
            </w:rPr>
          </w:pPr>
          <w:r>
            <w:rPr>
              <w:rFonts w:ascii="Arial" w:hAnsi="Arial"/>
              <w:sz w:val="28"/>
            </w:rPr>
            <w:t>PREFEITURA DO MUNICÍPIO DE SÃO PAULO</w:t>
          </w:r>
        </w:p>
        <w:p w:rsidR="00656097" w:rsidRDefault="00656097">
          <w:pPr>
            <w:spacing w:before="120"/>
            <w:jc w:val="center"/>
            <w:rPr>
              <w:rFonts w:ascii="Arial" w:hAnsi="Arial"/>
            </w:rPr>
          </w:pPr>
          <w:r>
            <w:rPr>
              <w:rFonts w:ascii="Arial" w:hAnsi="Arial"/>
            </w:rPr>
            <w:t>SECRETARIA MUNICIPAL DE FINANÇAS E DESENVOLVIMENTO ECONÔMICO</w:t>
          </w:r>
        </w:p>
        <w:p w:rsidR="00656097" w:rsidRDefault="00656097" w:rsidP="00C96C9D">
          <w:pPr>
            <w:jc w:val="center"/>
            <w:rPr>
              <w:rFonts w:ascii="Arial" w:hAnsi="Arial"/>
            </w:rPr>
          </w:pPr>
        </w:p>
      </w:tc>
    </w:tr>
  </w:tbl>
  <w:p w:rsidR="00656097" w:rsidRDefault="00656097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09C417AC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>
    <w:nsid w:val="00A26549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0167037B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033B1B1E"/>
    <w:multiLevelType w:val="multilevel"/>
    <w:tmpl w:val="329032CC"/>
    <w:lvl w:ilvl="0">
      <w:start w:val="1"/>
      <w:numFmt w:val="decimalZero"/>
      <w:lvlText w:val="PE%1 - "/>
      <w:lvlJc w:val="left"/>
      <w:pPr>
        <w:ind w:left="360" w:hanging="360"/>
      </w:pPr>
      <w:rPr>
        <w:rFonts w:ascii="Arial" w:hAnsi="Arial" w:hint="default"/>
        <w:b/>
        <w:i w:val="0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07E2129A"/>
    <w:multiLevelType w:val="hybridMultilevel"/>
    <w:tmpl w:val="42BA47C6"/>
    <w:lvl w:ilvl="0" w:tplc="8A8A3B46">
      <w:start w:val="1"/>
      <w:numFmt w:val="decimal"/>
      <w:lvlText w:val="C%1"/>
      <w:lvlJc w:val="left"/>
      <w:pPr>
        <w:ind w:left="0" w:firstLine="0"/>
      </w:pPr>
      <w:rPr>
        <w:rFonts w:ascii="Arial" w:hAnsi="Arial" w:hint="default"/>
        <w:b/>
        <w:i w:val="0"/>
        <w:sz w:val="18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09A23F86"/>
    <w:multiLevelType w:val="hybridMultilevel"/>
    <w:tmpl w:val="957077A8"/>
    <w:lvl w:ilvl="0" w:tplc="0416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6">
    <w:nsid w:val="0EE17291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10DA2C4B"/>
    <w:multiLevelType w:val="multilevel"/>
    <w:tmpl w:val="889E9F2E"/>
    <w:lvl w:ilvl="0">
      <w:start w:val="1"/>
      <w:numFmt w:val="decimalZero"/>
      <w:lvlText w:val="FE%1 - "/>
      <w:lvlJc w:val="left"/>
      <w:pPr>
        <w:ind w:left="360" w:hanging="360"/>
      </w:pPr>
      <w:rPr>
        <w:rFonts w:ascii="Arial" w:hAnsi="Arial" w:hint="default"/>
        <w:b/>
        <w:i w:val="0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>
    <w:nsid w:val="15092412"/>
    <w:multiLevelType w:val="hybridMultilevel"/>
    <w:tmpl w:val="D7B86940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8907BC3"/>
    <w:multiLevelType w:val="hybridMultilevel"/>
    <w:tmpl w:val="0A9EAB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8E82C56"/>
    <w:multiLevelType w:val="hybridMultilevel"/>
    <w:tmpl w:val="536830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8F36DD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>
    <w:nsid w:val="1DBC7B36"/>
    <w:multiLevelType w:val="hybridMultilevel"/>
    <w:tmpl w:val="170204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4935897"/>
    <w:multiLevelType w:val="multilevel"/>
    <w:tmpl w:val="9124B764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>
    <w:nsid w:val="24E10907"/>
    <w:multiLevelType w:val="multilevel"/>
    <w:tmpl w:val="3DA2D28A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>
    <w:nsid w:val="2A152456"/>
    <w:multiLevelType w:val="hybridMultilevel"/>
    <w:tmpl w:val="79CE4E9C"/>
    <w:lvl w:ilvl="0" w:tplc="0416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6">
    <w:nsid w:val="2AE709B0"/>
    <w:multiLevelType w:val="hybridMultilevel"/>
    <w:tmpl w:val="D7B86940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2EFB01E0"/>
    <w:multiLevelType w:val="multilevel"/>
    <w:tmpl w:val="9124B764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>
    <w:nsid w:val="327035BE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>
    <w:nsid w:val="349E5B97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>
    <w:nsid w:val="36052176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>
    <w:nsid w:val="37FB55B9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>
    <w:nsid w:val="38CE0829"/>
    <w:multiLevelType w:val="multilevel"/>
    <w:tmpl w:val="B8A2AB92"/>
    <w:lvl w:ilvl="0">
      <w:start w:val="1"/>
      <w:numFmt w:val="decimalZero"/>
      <w:lvlText w:val="FA%1 - "/>
      <w:lvlJc w:val="left"/>
      <w:pPr>
        <w:ind w:left="360" w:hanging="360"/>
      </w:pPr>
      <w:rPr>
        <w:rFonts w:ascii="Arial" w:hAnsi="Arial" w:hint="default"/>
        <w:b/>
        <w:i w:val="0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>
    <w:nsid w:val="390112B9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>
    <w:nsid w:val="3BCA6F6E"/>
    <w:multiLevelType w:val="hybridMultilevel"/>
    <w:tmpl w:val="0D2494AC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3CD8701F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>
    <w:nsid w:val="403E4D4A"/>
    <w:multiLevelType w:val="multilevel"/>
    <w:tmpl w:val="9678F28A"/>
    <w:lvl w:ilvl="0">
      <w:start w:val="800"/>
      <w:numFmt w:val="decimal"/>
      <w:pStyle w:val="MensagemdeErroAlerta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7">
    <w:nsid w:val="412E4B5E"/>
    <w:multiLevelType w:val="multilevel"/>
    <w:tmpl w:val="3DA2D28A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>
    <w:nsid w:val="43D17719"/>
    <w:multiLevelType w:val="hybridMultilevel"/>
    <w:tmpl w:val="0D2494AC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440E0ECB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>
    <w:nsid w:val="480F38A5"/>
    <w:multiLevelType w:val="hybridMultilevel"/>
    <w:tmpl w:val="7D1615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C021F66"/>
    <w:multiLevelType w:val="hybridMultilevel"/>
    <w:tmpl w:val="A1663D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07F5C38"/>
    <w:multiLevelType w:val="hybridMultilevel"/>
    <w:tmpl w:val="D7B86940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51E9184D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>
    <w:nsid w:val="583663E9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>
    <w:nsid w:val="5AC921A3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6">
    <w:nsid w:val="60A277D0"/>
    <w:multiLevelType w:val="hybridMultilevel"/>
    <w:tmpl w:val="D7B86940"/>
    <w:lvl w:ilvl="0" w:tplc="85300090">
      <w:start w:val="1"/>
      <w:numFmt w:val="decimalZero"/>
      <w:lvlText w:val="TS_%1 - "/>
      <w:lvlJc w:val="left"/>
      <w:pPr>
        <w:ind w:left="1440" w:hanging="360"/>
      </w:pPr>
      <w:rPr>
        <w:rFonts w:ascii="Arial" w:hAnsi="Arial" w:hint="default"/>
        <w:b/>
        <w:i w:val="0"/>
        <w:sz w:val="20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54A0B4D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8">
    <w:nsid w:val="65EE2A61"/>
    <w:multiLevelType w:val="multilevel"/>
    <w:tmpl w:val="508216F2"/>
    <w:lvl w:ilvl="0">
      <w:start w:val="1"/>
      <w:numFmt w:val="decimalZero"/>
      <w:lvlText w:val="FB%1. 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9">
    <w:nsid w:val="68B364B2"/>
    <w:multiLevelType w:val="multilevel"/>
    <w:tmpl w:val="9124B764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0">
    <w:nsid w:val="69372B99"/>
    <w:multiLevelType w:val="hybridMultilevel"/>
    <w:tmpl w:val="8E329D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D9F3F90"/>
    <w:multiLevelType w:val="hybridMultilevel"/>
    <w:tmpl w:val="01A2ED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EC95717"/>
    <w:multiLevelType w:val="multilevel"/>
    <w:tmpl w:val="929867A6"/>
    <w:lvl w:ilvl="0">
      <w:start w:val="1"/>
      <w:numFmt w:val="decimalZero"/>
      <w:lvlText w:val="PI%1 - "/>
      <w:lvlJc w:val="left"/>
      <w:pPr>
        <w:ind w:left="360" w:hanging="360"/>
      </w:pPr>
      <w:rPr>
        <w:rFonts w:ascii="Arial" w:hAnsi="Arial" w:hint="default"/>
        <w:b/>
        <w:i w:val="0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3">
    <w:nsid w:val="70E56056"/>
    <w:multiLevelType w:val="multilevel"/>
    <w:tmpl w:val="3140F38C"/>
    <w:lvl w:ilvl="0">
      <w:start w:val="1"/>
      <w:numFmt w:val="decimalZero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4">
    <w:nsid w:val="71D83761"/>
    <w:multiLevelType w:val="multilevel"/>
    <w:tmpl w:val="F6605454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5">
    <w:nsid w:val="742877F4"/>
    <w:multiLevelType w:val="multilevel"/>
    <w:tmpl w:val="E4C4F546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6">
    <w:nsid w:val="773A396F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7">
    <w:nsid w:val="7AA7286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>
    <w:nsid w:val="7C260141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9">
    <w:nsid w:val="7E7820C3"/>
    <w:multiLevelType w:val="multilevel"/>
    <w:tmpl w:val="131C809E"/>
    <w:lvl w:ilvl="0">
      <w:start w:val="1"/>
      <w:numFmt w:val="decimalZero"/>
      <w:lvlText w:val="%1. 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47"/>
  </w:num>
  <w:num w:numId="2">
    <w:abstractNumId w:val="0"/>
  </w:num>
  <w:num w:numId="3">
    <w:abstractNumId w:val="31"/>
  </w:num>
  <w:num w:numId="4">
    <w:abstractNumId w:val="15"/>
  </w:num>
  <w:num w:numId="5">
    <w:abstractNumId w:val="5"/>
  </w:num>
  <w:num w:numId="6">
    <w:abstractNumId w:val="0"/>
  </w:num>
  <w:num w:numId="7">
    <w:abstractNumId w:val="45"/>
  </w:num>
  <w:num w:numId="8">
    <w:abstractNumId w:val="43"/>
  </w:num>
  <w:num w:numId="9">
    <w:abstractNumId w:val="38"/>
  </w:num>
  <w:num w:numId="10">
    <w:abstractNumId w:val="49"/>
  </w:num>
  <w:num w:numId="11">
    <w:abstractNumId w:val="17"/>
  </w:num>
  <w:num w:numId="12">
    <w:abstractNumId w:val="26"/>
  </w:num>
  <w:num w:numId="13">
    <w:abstractNumId w:val="4"/>
  </w:num>
  <w:num w:numId="14">
    <w:abstractNumId w:val="27"/>
  </w:num>
  <w:num w:numId="15">
    <w:abstractNumId w:val="14"/>
  </w:num>
  <w:num w:numId="16">
    <w:abstractNumId w:val="10"/>
  </w:num>
  <w:num w:numId="17">
    <w:abstractNumId w:val="44"/>
  </w:num>
  <w:num w:numId="18">
    <w:abstractNumId w:val="24"/>
  </w:num>
  <w:num w:numId="19">
    <w:abstractNumId w:val="22"/>
  </w:num>
  <w:num w:numId="20">
    <w:abstractNumId w:val="0"/>
  </w:num>
  <w:num w:numId="21">
    <w:abstractNumId w:val="7"/>
  </w:num>
  <w:num w:numId="22">
    <w:abstractNumId w:val="42"/>
  </w:num>
  <w:num w:numId="23">
    <w:abstractNumId w:val="3"/>
  </w:num>
  <w:num w:numId="24">
    <w:abstractNumId w:val="0"/>
  </w:num>
  <w:num w:numId="25">
    <w:abstractNumId w:val="0"/>
  </w:num>
  <w:num w:numId="26">
    <w:abstractNumId w:val="0"/>
  </w:num>
  <w:num w:numId="27">
    <w:abstractNumId w:val="40"/>
  </w:num>
  <w:num w:numId="28">
    <w:abstractNumId w:val="12"/>
  </w:num>
  <w:num w:numId="29">
    <w:abstractNumId w:val="36"/>
  </w:num>
  <w:num w:numId="30">
    <w:abstractNumId w:val="16"/>
  </w:num>
  <w:num w:numId="31">
    <w:abstractNumId w:val="32"/>
  </w:num>
  <w:num w:numId="32">
    <w:abstractNumId w:val="8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9"/>
  </w:num>
  <w:num w:numId="38">
    <w:abstractNumId w:val="13"/>
  </w:num>
  <w:num w:numId="39">
    <w:abstractNumId w:val="11"/>
  </w:num>
  <w:num w:numId="40">
    <w:abstractNumId w:val="46"/>
  </w:num>
  <w:num w:numId="41">
    <w:abstractNumId w:val="19"/>
  </w:num>
  <w:num w:numId="42">
    <w:abstractNumId w:val="37"/>
  </w:num>
  <w:num w:numId="43">
    <w:abstractNumId w:val="1"/>
  </w:num>
  <w:num w:numId="44">
    <w:abstractNumId w:val="2"/>
  </w:num>
  <w:num w:numId="45">
    <w:abstractNumId w:val="30"/>
  </w:num>
  <w:num w:numId="46">
    <w:abstractNumId w:val="18"/>
  </w:num>
  <w:num w:numId="47">
    <w:abstractNumId w:val="21"/>
  </w:num>
  <w:num w:numId="48">
    <w:abstractNumId w:val="20"/>
  </w:num>
  <w:num w:numId="49">
    <w:abstractNumId w:val="39"/>
  </w:num>
  <w:num w:numId="50">
    <w:abstractNumId w:val="41"/>
  </w:num>
  <w:num w:numId="51">
    <w:abstractNumId w:val="0"/>
  </w:num>
  <w:num w:numId="52">
    <w:abstractNumId w:val="0"/>
  </w:num>
  <w:num w:numId="53">
    <w:abstractNumId w:val="0"/>
  </w:num>
  <w:num w:numId="54">
    <w:abstractNumId w:val="0"/>
  </w:num>
  <w:num w:numId="55">
    <w:abstractNumId w:val="6"/>
  </w:num>
  <w:num w:numId="56">
    <w:abstractNumId w:val="23"/>
  </w:num>
  <w:num w:numId="57">
    <w:abstractNumId w:val="35"/>
  </w:num>
  <w:num w:numId="58">
    <w:abstractNumId w:val="48"/>
  </w:num>
  <w:num w:numId="59">
    <w:abstractNumId w:val="25"/>
  </w:num>
  <w:num w:numId="60">
    <w:abstractNumId w:val="28"/>
  </w:num>
  <w:num w:numId="61">
    <w:abstractNumId w:val="0"/>
  </w:num>
  <w:num w:numId="62">
    <w:abstractNumId w:val="29"/>
  </w:num>
  <w:num w:numId="63">
    <w:abstractNumId w:val="0"/>
  </w:num>
  <w:num w:numId="64">
    <w:abstractNumId w:val="33"/>
  </w:num>
  <w:num w:numId="65">
    <w:abstractNumId w:val="34"/>
  </w:num>
  <w:numIdMacAtCleanup w:val="65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Eric">
    <w15:presenceInfo w15:providerId="None" w15:userId="Eric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trackRevisions/>
  <w:defaultTabStop w:val="708"/>
  <w:hyphenationZone w:val="425"/>
  <w:drawingGridHorizontalSpacing w:val="100"/>
  <w:displayHorizontalDrawingGridEvery w:val="2"/>
  <w:characterSpacingControl w:val="doNotCompress"/>
  <w:hdrShapeDefaults>
    <o:shapedefaults v:ext="edit" spidmax="66562"/>
  </w:hdrShapeDefaults>
  <w:footnotePr>
    <w:footnote w:id="-1"/>
    <w:footnote w:id="0"/>
  </w:footnotePr>
  <w:endnotePr>
    <w:endnote w:id="-1"/>
    <w:endnote w:id="0"/>
  </w:endnotePr>
  <w:compat/>
  <w:rsids>
    <w:rsidRoot w:val="00B24251"/>
    <w:rsid w:val="0000240B"/>
    <w:rsid w:val="000120F0"/>
    <w:rsid w:val="00016232"/>
    <w:rsid w:val="0002504F"/>
    <w:rsid w:val="00025FB8"/>
    <w:rsid w:val="000273A2"/>
    <w:rsid w:val="000319BA"/>
    <w:rsid w:val="000404D7"/>
    <w:rsid w:val="00041BCF"/>
    <w:rsid w:val="0004340D"/>
    <w:rsid w:val="00046647"/>
    <w:rsid w:val="000562EF"/>
    <w:rsid w:val="0006121D"/>
    <w:rsid w:val="00073376"/>
    <w:rsid w:val="000748E1"/>
    <w:rsid w:val="0008138A"/>
    <w:rsid w:val="000825C3"/>
    <w:rsid w:val="000850A5"/>
    <w:rsid w:val="00092844"/>
    <w:rsid w:val="00095509"/>
    <w:rsid w:val="000A094F"/>
    <w:rsid w:val="000A1F9A"/>
    <w:rsid w:val="000A2855"/>
    <w:rsid w:val="000A31F7"/>
    <w:rsid w:val="000A7B46"/>
    <w:rsid w:val="000B386C"/>
    <w:rsid w:val="000B7B79"/>
    <w:rsid w:val="000C04DD"/>
    <w:rsid w:val="000C305B"/>
    <w:rsid w:val="000C660A"/>
    <w:rsid w:val="000D6921"/>
    <w:rsid w:val="000E1AA0"/>
    <w:rsid w:val="000E3E6C"/>
    <w:rsid w:val="0010345D"/>
    <w:rsid w:val="00105850"/>
    <w:rsid w:val="0010616D"/>
    <w:rsid w:val="0010784E"/>
    <w:rsid w:val="00107C1C"/>
    <w:rsid w:val="00114B12"/>
    <w:rsid w:val="001155DF"/>
    <w:rsid w:val="00122D50"/>
    <w:rsid w:val="00131D5C"/>
    <w:rsid w:val="00133052"/>
    <w:rsid w:val="0014039B"/>
    <w:rsid w:val="00142B64"/>
    <w:rsid w:val="00153375"/>
    <w:rsid w:val="00154786"/>
    <w:rsid w:val="001565E8"/>
    <w:rsid w:val="0016033B"/>
    <w:rsid w:val="001608CF"/>
    <w:rsid w:val="00161B0C"/>
    <w:rsid w:val="00167C43"/>
    <w:rsid w:val="00170537"/>
    <w:rsid w:val="00170F03"/>
    <w:rsid w:val="0017140D"/>
    <w:rsid w:val="00172D5D"/>
    <w:rsid w:val="00174236"/>
    <w:rsid w:val="00175F62"/>
    <w:rsid w:val="00175FC1"/>
    <w:rsid w:val="001761A8"/>
    <w:rsid w:val="00181C4B"/>
    <w:rsid w:val="0018373A"/>
    <w:rsid w:val="00190C9D"/>
    <w:rsid w:val="00194A10"/>
    <w:rsid w:val="00195073"/>
    <w:rsid w:val="001A43BE"/>
    <w:rsid w:val="001A4992"/>
    <w:rsid w:val="001A4A64"/>
    <w:rsid w:val="001A5330"/>
    <w:rsid w:val="001A6C7B"/>
    <w:rsid w:val="001B1371"/>
    <w:rsid w:val="001B778A"/>
    <w:rsid w:val="001C2654"/>
    <w:rsid w:val="001C326A"/>
    <w:rsid w:val="001C3654"/>
    <w:rsid w:val="001D1D5D"/>
    <w:rsid w:val="001D4992"/>
    <w:rsid w:val="001D5ACF"/>
    <w:rsid w:val="001E37CA"/>
    <w:rsid w:val="001E7A30"/>
    <w:rsid w:val="001F27B0"/>
    <w:rsid w:val="001F7D81"/>
    <w:rsid w:val="00206E7C"/>
    <w:rsid w:val="00207F79"/>
    <w:rsid w:val="0021564C"/>
    <w:rsid w:val="0021616D"/>
    <w:rsid w:val="00224998"/>
    <w:rsid w:val="002272D4"/>
    <w:rsid w:val="0023357E"/>
    <w:rsid w:val="00234845"/>
    <w:rsid w:val="00237715"/>
    <w:rsid w:val="00237E3B"/>
    <w:rsid w:val="00240EFD"/>
    <w:rsid w:val="0024287D"/>
    <w:rsid w:val="00246B70"/>
    <w:rsid w:val="0025060F"/>
    <w:rsid w:val="00250BA9"/>
    <w:rsid w:val="0025153B"/>
    <w:rsid w:val="002519C6"/>
    <w:rsid w:val="00253DAF"/>
    <w:rsid w:val="0026424C"/>
    <w:rsid w:val="00270F9A"/>
    <w:rsid w:val="00272751"/>
    <w:rsid w:val="00281132"/>
    <w:rsid w:val="002814BD"/>
    <w:rsid w:val="0028417C"/>
    <w:rsid w:val="0028660F"/>
    <w:rsid w:val="00292A82"/>
    <w:rsid w:val="00297756"/>
    <w:rsid w:val="002A5E69"/>
    <w:rsid w:val="002B28FB"/>
    <w:rsid w:val="002B323D"/>
    <w:rsid w:val="002C1045"/>
    <w:rsid w:val="002C2BE0"/>
    <w:rsid w:val="002C3F4C"/>
    <w:rsid w:val="002C4052"/>
    <w:rsid w:val="002C46E3"/>
    <w:rsid w:val="002D2877"/>
    <w:rsid w:val="002D47D7"/>
    <w:rsid w:val="002D4B90"/>
    <w:rsid w:val="002D6F52"/>
    <w:rsid w:val="002D72B6"/>
    <w:rsid w:val="002E4AF0"/>
    <w:rsid w:val="002E593F"/>
    <w:rsid w:val="002F0993"/>
    <w:rsid w:val="002F106A"/>
    <w:rsid w:val="002F1103"/>
    <w:rsid w:val="002F35CA"/>
    <w:rsid w:val="002F632F"/>
    <w:rsid w:val="002F7218"/>
    <w:rsid w:val="00300C21"/>
    <w:rsid w:val="00300CA1"/>
    <w:rsid w:val="00305CEB"/>
    <w:rsid w:val="00306140"/>
    <w:rsid w:val="0030785D"/>
    <w:rsid w:val="003110EB"/>
    <w:rsid w:val="003125BD"/>
    <w:rsid w:val="003132C8"/>
    <w:rsid w:val="00316FC7"/>
    <w:rsid w:val="00322636"/>
    <w:rsid w:val="0032354C"/>
    <w:rsid w:val="0033000F"/>
    <w:rsid w:val="00332DC9"/>
    <w:rsid w:val="0034048A"/>
    <w:rsid w:val="003430E4"/>
    <w:rsid w:val="00344F88"/>
    <w:rsid w:val="003456FE"/>
    <w:rsid w:val="00346E6A"/>
    <w:rsid w:val="0034775F"/>
    <w:rsid w:val="00350C16"/>
    <w:rsid w:val="003557B1"/>
    <w:rsid w:val="00355E71"/>
    <w:rsid w:val="00355F8A"/>
    <w:rsid w:val="00362537"/>
    <w:rsid w:val="00374B61"/>
    <w:rsid w:val="00375CFC"/>
    <w:rsid w:val="00392912"/>
    <w:rsid w:val="003948D3"/>
    <w:rsid w:val="003971E0"/>
    <w:rsid w:val="003A4855"/>
    <w:rsid w:val="003B5DA9"/>
    <w:rsid w:val="003C14EC"/>
    <w:rsid w:val="003C1A0E"/>
    <w:rsid w:val="003C29C6"/>
    <w:rsid w:val="003C2BF7"/>
    <w:rsid w:val="003C356A"/>
    <w:rsid w:val="003C3842"/>
    <w:rsid w:val="003C632D"/>
    <w:rsid w:val="003C69CE"/>
    <w:rsid w:val="003D41D4"/>
    <w:rsid w:val="003E42AA"/>
    <w:rsid w:val="003E5FCD"/>
    <w:rsid w:val="003E703F"/>
    <w:rsid w:val="003E74C1"/>
    <w:rsid w:val="003F0B3C"/>
    <w:rsid w:val="003F6AD9"/>
    <w:rsid w:val="00404BD3"/>
    <w:rsid w:val="004138E7"/>
    <w:rsid w:val="00421DAA"/>
    <w:rsid w:val="00422301"/>
    <w:rsid w:val="00424659"/>
    <w:rsid w:val="004251F2"/>
    <w:rsid w:val="004345CB"/>
    <w:rsid w:val="0043666F"/>
    <w:rsid w:val="004372E8"/>
    <w:rsid w:val="004374A5"/>
    <w:rsid w:val="00444C50"/>
    <w:rsid w:val="00450D00"/>
    <w:rsid w:val="0045326D"/>
    <w:rsid w:val="00457310"/>
    <w:rsid w:val="00460418"/>
    <w:rsid w:val="004636AF"/>
    <w:rsid w:val="00463A1A"/>
    <w:rsid w:val="0046658A"/>
    <w:rsid w:val="0046785E"/>
    <w:rsid w:val="00472077"/>
    <w:rsid w:val="00473B55"/>
    <w:rsid w:val="00473CA3"/>
    <w:rsid w:val="004758A4"/>
    <w:rsid w:val="00476CE1"/>
    <w:rsid w:val="00476F84"/>
    <w:rsid w:val="00477B36"/>
    <w:rsid w:val="00485DD3"/>
    <w:rsid w:val="0048638A"/>
    <w:rsid w:val="004877C7"/>
    <w:rsid w:val="00490C61"/>
    <w:rsid w:val="0049326B"/>
    <w:rsid w:val="0049626F"/>
    <w:rsid w:val="004A21D2"/>
    <w:rsid w:val="004B0BE8"/>
    <w:rsid w:val="004B52DD"/>
    <w:rsid w:val="004B5B86"/>
    <w:rsid w:val="004B6E76"/>
    <w:rsid w:val="004B7BD2"/>
    <w:rsid w:val="004D02A0"/>
    <w:rsid w:val="004D0359"/>
    <w:rsid w:val="004D7610"/>
    <w:rsid w:val="004E1AD3"/>
    <w:rsid w:val="004E1F1D"/>
    <w:rsid w:val="004E2454"/>
    <w:rsid w:val="004E3B52"/>
    <w:rsid w:val="004F3350"/>
    <w:rsid w:val="004F76E0"/>
    <w:rsid w:val="00511059"/>
    <w:rsid w:val="005128DE"/>
    <w:rsid w:val="00521182"/>
    <w:rsid w:val="00522415"/>
    <w:rsid w:val="0052334B"/>
    <w:rsid w:val="00530218"/>
    <w:rsid w:val="00534FE8"/>
    <w:rsid w:val="00537EC7"/>
    <w:rsid w:val="00537F20"/>
    <w:rsid w:val="00544F69"/>
    <w:rsid w:val="00553969"/>
    <w:rsid w:val="00554E87"/>
    <w:rsid w:val="00560BB9"/>
    <w:rsid w:val="00563AEE"/>
    <w:rsid w:val="0056609D"/>
    <w:rsid w:val="005716F2"/>
    <w:rsid w:val="00573F60"/>
    <w:rsid w:val="00580C1C"/>
    <w:rsid w:val="005812A1"/>
    <w:rsid w:val="005858C7"/>
    <w:rsid w:val="0058687E"/>
    <w:rsid w:val="0058786D"/>
    <w:rsid w:val="00595BCA"/>
    <w:rsid w:val="005A490D"/>
    <w:rsid w:val="005B063A"/>
    <w:rsid w:val="005B0935"/>
    <w:rsid w:val="005B1190"/>
    <w:rsid w:val="005B76AE"/>
    <w:rsid w:val="005B7C57"/>
    <w:rsid w:val="005B7F16"/>
    <w:rsid w:val="005C1502"/>
    <w:rsid w:val="005C3146"/>
    <w:rsid w:val="005C50A4"/>
    <w:rsid w:val="005D0468"/>
    <w:rsid w:val="005D0E9C"/>
    <w:rsid w:val="005D571F"/>
    <w:rsid w:val="005D749A"/>
    <w:rsid w:val="005E2582"/>
    <w:rsid w:val="005E4DB8"/>
    <w:rsid w:val="005E557E"/>
    <w:rsid w:val="005F00B2"/>
    <w:rsid w:val="005F4BEF"/>
    <w:rsid w:val="00601F7E"/>
    <w:rsid w:val="00602ABC"/>
    <w:rsid w:val="00605CA9"/>
    <w:rsid w:val="00610F87"/>
    <w:rsid w:val="00611ED8"/>
    <w:rsid w:val="00615532"/>
    <w:rsid w:val="00621449"/>
    <w:rsid w:val="00622247"/>
    <w:rsid w:val="00622972"/>
    <w:rsid w:val="006236C8"/>
    <w:rsid w:val="00626B92"/>
    <w:rsid w:val="00633A6F"/>
    <w:rsid w:val="00634BB1"/>
    <w:rsid w:val="006370F6"/>
    <w:rsid w:val="00637109"/>
    <w:rsid w:val="006374F8"/>
    <w:rsid w:val="00637DE1"/>
    <w:rsid w:val="006428E6"/>
    <w:rsid w:val="00644995"/>
    <w:rsid w:val="00645B13"/>
    <w:rsid w:val="0064751A"/>
    <w:rsid w:val="00653167"/>
    <w:rsid w:val="006547F6"/>
    <w:rsid w:val="00656097"/>
    <w:rsid w:val="00663D14"/>
    <w:rsid w:val="00665B80"/>
    <w:rsid w:val="00666B49"/>
    <w:rsid w:val="00672798"/>
    <w:rsid w:val="00675BD0"/>
    <w:rsid w:val="00677373"/>
    <w:rsid w:val="0068035A"/>
    <w:rsid w:val="00680416"/>
    <w:rsid w:val="00684F70"/>
    <w:rsid w:val="00685533"/>
    <w:rsid w:val="0069067F"/>
    <w:rsid w:val="006921B1"/>
    <w:rsid w:val="00696967"/>
    <w:rsid w:val="006A5009"/>
    <w:rsid w:val="006A5205"/>
    <w:rsid w:val="006B1DF0"/>
    <w:rsid w:val="006B33DB"/>
    <w:rsid w:val="006B3CD5"/>
    <w:rsid w:val="006B423A"/>
    <w:rsid w:val="006B4D63"/>
    <w:rsid w:val="006B5617"/>
    <w:rsid w:val="006C3270"/>
    <w:rsid w:val="006C62AE"/>
    <w:rsid w:val="006C6631"/>
    <w:rsid w:val="006D1674"/>
    <w:rsid w:val="006D258D"/>
    <w:rsid w:val="006D59EF"/>
    <w:rsid w:val="006F1F49"/>
    <w:rsid w:val="007008AB"/>
    <w:rsid w:val="00702C59"/>
    <w:rsid w:val="00704315"/>
    <w:rsid w:val="00704934"/>
    <w:rsid w:val="00706B5E"/>
    <w:rsid w:val="00710A1F"/>
    <w:rsid w:val="00717DBD"/>
    <w:rsid w:val="0072032E"/>
    <w:rsid w:val="0072292C"/>
    <w:rsid w:val="00723DC8"/>
    <w:rsid w:val="00726EB8"/>
    <w:rsid w:val="00727B1D"/>
    <w:rsid w:val="00734913"/>
    <w:rsid w:val="00742AF8"/>
    <w:rsid w:val="00745A7A"/>
    <w:rsid w:val="0075579A"/>
    <w:rsid w:val="007607FC"/>
    <w:rsid w:val="00773812"/>
    <w:rsid w:val="007811C5"/>
    <w:rsid w:val="00783E90"/>
    <w:rsid w:val="007866CD"/>
    <w:rsid w:val="00787850"/>
    <w:rsid w:val="0079001D"/>
    <w:rsid w:val="00791811"/>
    <w:rsid w:val="00791AF4"/>
    <w:rsid w:val="00793654"/>
    <w:rsid w:val="007968EB"/>
    <w:rsid w:val="007A5AE5"/>
    <w:rsid w:val="007A799A"/>
    <w:rsid w:val="007B1B13"/>
    <w:rsid w:val="007B6C97"/>
    <w:rsid w:val="007C009D"/>
    <w:rsid w:val="007C0BF1"/>
    <w:rsid w:val="007D0442"/>
    <w:rsid w:val="007D3C57"/>
    <w:rsid w:val="007D5DD7"/>
    <w:rsid w:val="007E1BF7"/>
    <w:rsid w:val="007E3066"/>
    <w:rsid w:val="007E42C4"/>
    <w:rsid w:val="007E495F"/>
    <w:rsid w:val="007E4A15"/>
    <w:rsid w:val="007E5D85"/>
    <w:rsid w:val="007E6BB7"/>
    <w:rsid w:val="007F15CC"/>
    <w:rsid w:val="007F41C6"/>
    <w:rsid w:val="008035FA"/>
    <w:rsid w:val="0080658B"/>
    <w:rsid w:val="00811CE1"/>
    <w:rsid w:val="00812BBE"/>
    <w:rsid w:val="008178EE"/>
    <w:rsid w:val="00821224"/>
    <w:rsid w:val="00821498"/>
    <w:rsid w:val="00822226"/>
    <w:rsid w:val="008224EA"/>
    <w:rsid w:val="008233C9"/>
    <w:rsid w:val="008243C8"/>
    <w:rsid w:val="0083077B"/>
    <w:rsid w:val="00831872"/>
    <w:rsid w:val="00831F6F"/>
    <w:rsid w:val="008322D3"/>
    <w:rsid w:val="00834CA4"/>
    <w:rsid w:val="008353B1"/>
    <w:rsid w:val="008433A0"/>
    <w:rsid w:val="008434C6"/>
    <w:rsid w:val="00845C7A"/>
    <w:rsid w:val="0085055F"/>
    <w:rsid w:val="00852BCD"/>
    <w:rsid w:val="00852F16"/>
    <w:rsid w:val="00860373"/>
    <w:rsid w:val="00860511"/>
    <w:rsid w:val="00863D3D"/>
    <w:rsid w:val="00866A48"/>
    <w:rsid w:val="0087220D"/>
    <w:rsid w:val="00872318"/>
    <w:rsid w:val="0087314F"/>
    <w:rsid w:val="00880088"/>
    <w:rsid w:val="008838F0"/>
    <w:rsid w:val="00884499"/>
    <w:rsid w:val="00885A2B"/>
    <w:rsid w:val="008957D4"/>
    <w:rsid w:val="008A414D"/>
    <w:rsid w:val="008A43F2"/>
    <w:rsid w:val="008A6ADF"/>
    <w:rsid w:val="008A75E6"/>
    <w:rsid w:val="008B1181"/>
    <w:rsid w:val="008B14C9"/>
    <w:rsid w:val="008B1575"/>
    <w:rsid w:val="008B2700"/>
    <w:rsid w:val="008B2E4C"/>
    <w:rsid w:val="008B4BE4"/>
    <w:rsid w:val="008B57BB"/>
    <w:rsid w:val="008C0163"/>
    <w:rsid w:val="008C2B68"/>
    <w:rsid w:val="008C446A"/>
    <w:rsid w:val="008C6042"/>
    <w:rsid w:val="008C704D"/>
    <w:rsid w:val="008D1DE3"/>
    <w:rsid w:val="008D3173"/>
    <w:rsid w:val="008D589E"/>
    <w:rsid w:val="008E0BF5"/>
    <w:rsid w:val="008E0F0D"/>
    <w:rsid w:val="008E2A68"/>
    <w:rsid w:val="008E509D"/>
    <w:rsid w:val="008E582C"/>
    <w:rsid w:val="008F4F8D"/>
    <w:rsid w:val="00902990"/>
    <w:rsid w:val="00903627"/>
    <w:rsid w:val="0090600A"/>
    <w:rsid w:val="00912169"/>
    <w:rsid w:val="009130E8"/>
    <w:rsid w:val="00913A3F"/>
    <w:rsid w:val="00915103"/>
    <w:rsid w:val="00921D95"/>
    <w:rsid w:val="00926245"/>
    <w:rsid w:val="009279F8"/>
    <w:rsid w:val="00932906"/>
    <w:rsid w:val="009345FD"/>
    <w:rsid w:val="00935632"/>
    <w:rsid w:val="009367AC"/>
    <w:rsid w:val="009401F9"/>
    <w:rsid w:val="00942813"/>
    <w:rsid w:val="0094393C"/>
    <w:rsid w:val="00952679"/>
    <w:rsid w:val="00954952"/>
    <w:rsid w:val="00957249"/>
    <w:rsid w:val="009660DA"/>
    <w:rsid w:val="00970190"/>
    <w:rsid w:val="00973A3E"/>
    <w:rsid w:val="00976069"/>
    <w:rsid w:val="00980ECE"/>
    <w:rsid w:val="00981386"/>
    <w:rsid w:val="00990475"/>
    <w:rsid w:val="009912E1"/>
    <w:rsid w:val="00993C5A"/>
    <w:rsid w:val="0099656C"/>
    <w:rsid w:val="009A3481"/>
    <w:rsid w:val="009B5808"/>
    <w:rsid w:val="009B6094"/>
    <w:rsid w:val="009B7295"/>
    <w:rsid w:val="009C1512"/>
    <w:rsid w:val="009C30F4"/>
    <w:rsid w:val="009C415B"/>
    <w:rsid w:val="009C4CD7"/>
    <w:rsid w:val="009D1518"/>
    <w:rsid w:val="009E2252"/>
    <w:rsid w:val="009E25BF"/>
    <w:rsid w:val="009E2A35"/>
    <w:rsid w:val="00A01544"/>
    <w:rsid w:val="00A054FF"/>
    <w:rsid w:val="00A07765"/>
    <w:rsid w:val="00A07EE9"/>
    <w:rsid w:val="00A07FB4"/>
    <w:rsid w:val="00A10623"/>
    <w:rsid w:val="00A15A72"/>
    <w:rsid w:val="00A2374A"/>
    <w:rsid w:val="00A301FB"/>
    <w:rsid w:val="00A337D3"/>
    <w:rsid w:val="00A41243"/>
    <w:rsid w:val="00A50E5B"/>
    <w:rsid w:val="00A55968"/>
    <w:rsid w:val="00A561D5"/>
    <w:rsid w:val="00A62F24"/>
    <w:rsid w:val="00A701FF"/>
    <w:rsid w:val="00A72B74"/>
    <w:rsid w:val="00A72C96"/>
    <w:rsid w:val="00A72DDA"/>
    <w:rsid w:val="00A72EE0"/>
    <w:rsid w:val="00A756EB"/>
    <w:rsid w:val="00A77179"/>
    <w:rsid w:val="00A82C08"/>
    <w:rsid w:val="00A86047"/>
    <w:rsid w:val="00A939E9"/>
    <w:rsid w:val="00A95C4C"/>
    <w:rsid w:val="00A96872"/>
    <w:rsid w:val="00AA078A"/>
    <w:rsid w:val="00AA1606"/>
    <w:rsid w:val="00AA5077"/>
    <w:rsid w:val="00AA7100"/>
    <w:rsid w:val="00AB242E"/>
    <w:rsid w:val="00AB6556"/>
    <w:rsid w:val="00AB795B"/>
    <w:rsid w:val="00AC2A6A"/>
    <w:rsid w:val="00AC45E7"/>
    <w:rsid w:val="00AD01E0"/>
    <w:rsid w:val="00AD0769"/>
    <w:rsid w:val="00AD2E9E"/>
    <w:rsid w:val="00AF03CB"/>
    <w:rsid w:val="00AF11A0"/>
    <w:rsid w:val="00AF59F2"/>
    <w:rsid w:val="00B03BF0"/>
    <w:rsid w:val="00B118A2"/>
    <w:rsid w:val="00B21C79"/>
    <w:rsid w:val="00B23DF6"/>
    <w:rsid w:val="00B24251"/>
    <w:rsid w:val="00B33D44"/>
    <w:rsid w:val="00B34F12"/>
    <w:rsid w:val="00B435CA"/>
    <w:rsid w:val="00B43F34"/>
    <w:rsid w:val="00B470F9"/>
    <w:rsid w:val="00B6066C"/>
    <w:rsid w:val="00B63774"/>
    <w:rsid w:val="00B71853"/>
    <w:rsid w:val="00B73B06"/>
    <w:rsid w:val="00B74E9E"/>
    <w:rsid w:val="00B822D2"/>
    <w:rsid w:val="00B8465E"/>
    <w:rsid w:val="00B849C5"/>
    <w:rsid w:val="00B903D3"/>
    <w:rsid w:val="00B90D4E"/>
    <w:rsid w:val="00B959FD"/>
    <w:rsid w:val="00BA7376"/>
    <w:rsid w:val="00BB1CA2"/>
    <w:rsid w:val="00BB2F02"/>
    <w:rsid w:val="00BB4677"/>
    <w:rsid w:val="00BB4A83"/>
    <w:rsid w:val="00BB6736"/>
    <w:rsid w:val="00BD1AC1"/>
    <w:rsid w:val="00BD5F35"/>
    <w:rsid w:val="00BE55CD"/>
    <w:rsid w:val="00BE6806"/>
    <w:rsid w:val="00BF19AF"/>
    <w:rsid w:val="00BF37D6"/>
    <w:rsid w:val="00BF5DDD"/>
    <w:rsid w:val="00BF6592"/>
    <w:rsid w:val="00C012AB"/>
    <w:rsid w:val="00C041AA"/>
    <w:rsid w:val="00C11AC9"/>
    <w:rsid w:val="00C20ECF"/>
    <w:rsid w:val="00C2124D"/>
    <w:rsid w:val="00C26B26"/>
    <w:rsid w:val="00C271E1"/>
    <w:rsid w:val="00C2731E"/>
    <w:rsid w:val="00C316A3"/>
    <w:rsid w:val="00C31775"/>
    <w:rsid w:val="00C31C53"/>
    <w:rsid w:val="00C333C3"/>
    <w:rsid w:val="00C36357"/>
    <w:rsid w:val="00C36944"/>
    <w:rsid w:val="00C372AC"/>
    <w:rsid w:val="00C42B00"/>
    <w:rsid w:val="00C446A5"/>
    <w:rsid w:val="00C448A2"/>
    <w:rsid w:val="00C44B94"/>
    <w:rsid w:val="00C46974"/>
    <w:rsid w:val="00C50D94"/>
    <w:rsid w:val="00C51369"/>
    <w:rsid w:val="00C62023"/>
    <w:rsid w:val="00C66F85"/>
    <w:rsid w:val="00C71A8B"/>
    <w:rsid w:val="00C727E3"/>
    <w:rsid w:val="00C73791"/>
    <w:rsid w:val="00C73A54"/>
    <w:rsid w:val="00C73C62"/>
    <w:rsid w:val="00C771CC"/>
    <w:rsid w:val="00C80F6F"/>
    <w:rsid w:val="00C83EC9"/>
    <w:rsid w:val="00C879DB"/>
    <w:rsid w:val="00C94006"/>
    <w:rsid w:val="00C96C9D"/>
    <w:rsid w:val="00CA2960"/>
    <w:rsid w:val="00CA5953"/>
    <w:rsid w:val="00CB0531"/>
    <w:rsid w:val="00CB14AF"/>
    <w:rsid w:val="00CB1E7D"/>
    <w:rsid w:val="00CB2924"/>
    <w:rsid w:val="00CB3CA6"/>
    <w:rsid w:val="00CB456D"/>
    <w:rsid w:val="00CB4BEF"/>
    <w:rsid w:val="00CB4CA0"/>
    <w:rsid w:val="00CB525C"/>
    <w:rsid w:val="00CC0F22"/>
    <w:rsid w:val="00CC4CDA"/>
    <w:rsid w:val="00CC7E58"/>
    <w:rsid w:val="00CD1068"/>
    <w:rsid w:val="00CD145A"/>
    <w:rsid w:val="00CD2FBA"/>
    <w:rsid w:val="00CD56B7"/>
    <w:rsid w:val="00CE6271"/>
    <w:rsid w:val="00CE750C"/>
    <w:rsid w:val="00CF1AAF"/>
    <w:rsid w:val="00D03D45"/>
    <w:rsid w:val="00D11D5D"/>
    <w:rsid w:val="00D13FA2"/>
    <w:rsid w:val="00D24435"/>
    <w:rsid w:val="00D26535"/>
    <w:rsid w:val="00D30535"/>
    <w:rsid w:val="00D316BA"/>
    <w:rsid w:val="00D321E7"/>
    <w:rsid w:val="00D335C6"/>
    <w:rsid w:val="00D36A2A"/>
    <w:rsid w:val="00D432C4"/>
    <w:rsid w:val="00D44A64"/>
    <w:rsid w:val="00D47FE4"/>
    <w:rsid w:val="00D50EFE"/>
    <w:rsid w:val="00D51386"/>
    <w:rsid w:val="00D517C6"/>
    <w:rsid w:val="00D55359"/>
    <w:rsid w:val="00D55B6E"/>
    <w:rsid w:val="00D566D2"/>
    <w:rsid w:val="00D645A3"/>
    <w:rsid w:val="00D6799C"/>
    <w:rsid w:val="00D70C59"/>
    <w:rsid w:val="00D70EF7"/>
    <w:rsid w:val="00D751A6"/>
    <w:rsid w:val="00D867C1"/>
    <w:rsid w:val="00D965C8"/>
    <w:rsid w:val="00DA1510"/>
    <w:rsid w:val="00DA452B"/>
    <w:rsid w:val="00DB052B"/>
    <w:rsid w:val="00DB24AF"/>
    <w:rsid w:val="00DB2707"/>
    <w:rsid w:val="00DB28E8"/>
    <w:rsid w:val="00DC106C"/>
    <w:rsid w:val="00DC7CC3"/>
    <w:rsid w:val="00DD0E6D"/>
    <w:rsid w:val="00DD18D6"/>
    <w:rsid w:val="00DD463E"/>
    <w:rsid w:val="00DD5BC2"/>
    <w:rsid w:val="00DD7BB3"/>
    <w:rsid w:val="00DD7D1A"/>
    <w:rsid w:val="00DE1558"/>
    <w:rsid w:val="00DE175B"/>
    <w:rsid w:val="00DF0FBD"/>
    <w:rsid w:val="00E0113E"/>
    <w:rsid w:val="00E02FBD"/>
    <w:rsid w:val="00E04C49"/>
    <w:rsid w:val="00E05E2F"/>
    <w:rsid w:val="00E1054D"/>
    <w:rsid w:val="00E116BE"/>
    <w:rsid w:val="00E11A47"/>
    <w:rsid w:val="00E155FE"/>
    <w:rsid w:val="00E171EE"/>
    <w:rsid w:val="00E17F3E"/>
    <w:rsid w:val="00E27567"/>
    <w:rsid w:val="00E306CB"/>
    <w:rsid w:val="00E31577"/>
    <w:rsid w:val="00E32C6A"/>
    <w:rsid w:val="00E335A0"/>
    <w:rsid w:val="00E34441"/>
    <w:rsid w:val="00E400A7"/>
    <w:rsid w:val="00E401E5"/>
    <w:rsid w:val="00E403DF"/>
    <w:rsid w:val="00E502FE"/>
    <w:rsid w:val="00E53CF5"/>
    <w:rsid w:val="00E62B08"/>
    <w:rsid w:val="00E6471F"/>
    <w:rsid w:val="00E66EB1"/>
    <w:rsid w:val="00E700EC"/>
    <w:rsid w:val="00E70471"/>
    <w:rsid w:val="00E73B2B"/>
    <w:rsid w:val="00E82B5D"/>
    <w:rsid w:val="00E83D05"/>
    <w:rsid w:val="00E83E55"/>
    <w:rsid w:val="00E85400"/>
    <w:rsid w:val="00E863D6"/>
    <w:rsid w:val="00E86F58"/>
    <w:rsid w:val="00E9017C"/>
    <w:rsid w:val="00E9783A"/>
    <w:rsid w:val="00E978D3"/>
    <w:rsid w:val="00EA54BB"/>
    <w:rsid w:val="00EA6817"/>
    <w:rsid w:val="00EB0495"/>
    <w:rsid w:val="00EB2F8A"/>
    <w:rsid w:val="00EB57D9"/>
    <w:rsid w:val="00EB5E7D"/>
    <w:rsid w:val="00EC034C"/>
    <w:rsid w:val="00ED7852"/>
    <w:rsid w:val="00EE29A4"/>
    <w:rsid w:val="00EE421B"/>
    <w:rsid w:val="00EF06E3"/>
    <w:rsid w:val="00EF1144"/>
    <w:rsid w:val="00EF160A"/>
    <w:rsid w:val="00EF304B"/>
    <w:rsid w:val="00EF644C"/>
    <w:rsid w:val="00F02D80"/>
    <w:rsid w:val="00F02EAD"/>
    <w:rsid w:val="00F1029E"/>
    <w:rsid w:val="00F131E0"/>
    <w:rsid w:val="00F161B8"/>
    <w:rsid w:val="00F22140"/>
    <w:rsid w:val="00F2305D"/>
    <w:rsid w:val="00F237D1"/>
    <w:rsid w:val="00F3677E"/>
    <w:rsid w:val="00F4355A"/>
    <w:rsid w:val="00F51050"/>
    <w:rsid w:val="00F5168D"/>
    <w:rsid w:val="00F51E80"/>
    <w:rsid w:val="00F57FD7"/>
    <w:rsid w:val="00F616CF"/>
    <w:rsid w:val="00F6188A"/>
    <w:rsid w:val="00F62084"/>
    <w:rsid w:val="00F72E8D"/>
    <w:rsid w:val="00F736D5"/>
    <w:rsid w:val="00F76224"/>
    <w:rsid w:val="00F87B9F"/>
    <w:rsid w:val="00F92D38"/>
    <w:rsid w:val="00F97877"/>
    <w:rsid w:val="00FA3313"/>
    <w:rsid w:val="00FB18E9"/>
    <w:rsid w:val="00FB3A69"/>
    <w:rsid w:val="00FB76F1"/>
    <w:rsid w:val="00FB7A0D"/>
    <w:rsid w:val="00FC1133"/>
    <w:rsid w:val="00FD2A3E"/>
    <w:rsid w:val="00FD6F16"/>
    <w:rsid w:val="00FE159C"/>
    <w:rsid w:val="00FE57B1"/>
    <w:rsid w:val="00FF0168"/>
    <w:rsid w:val="00FF01A4"/>
    <w:rsid w:val="00FF25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65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4251"/>
    <w:pPr>
      <w:widowControl w:val="0"/>
      <w:spacing w:after="0" w:line="240" w:lineRule="atLeast"/>
    </w:pPr>
    <w:rPr>
      <w:rFonts w:ascii="Tahoma" w:eastAsia="Times New Roman" w:hAnsi="Tahoma" w:cs="Times New Roman"/>
      <w:sz w:val="20"/>
      <w:szCs w:val="20"/>
    </w:rPr>
  </w:style>
  <w:style w:type="paragraph" w:styleId="Ttulo1">
    <w:name w:val="heading 1"/>
    <w:basedOn w:val="Normal"/>
    <w:next w:val="Normal"/>
    <w:link w:val="Ttulo1Char"/>
    <w:qFormat/>
    <w:rsid w:val="00D316BA"/>
    <w:pPr>
      <w:keepNext/>
      <w:numPr>
        <w:numId w:val="2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Ttulo2">
    <w:name w:val="heading 2"/>
    <w:basedOn w:val="Ttulo1"/>
    <w:next w:val="Corpodetexto"/>
    <w:link w:val="Ttulo2Char"/>
    <w:qFormat/>
    <w:rsid w:val="00D316BA"/>
    <w:pPr>
      <w:numPr>
        <w:ilvl w:val="1"/>
      </w:numPr>
      <w:spacing w:after="0" w:line="240" w:lineRule="auto"/>
      <w:outlineLvl w:val="1"/>
    </w:pPr>
    <w:rPr>
      <w:sz w:val="20"/>
    </w:rPr>
  </w:style>
  <w:style w:type="paragraph" w:styleId="Ttulo3">
    <w:name w:val="heading 3"/>
    <w:basedOn w:val="Ttulo1"/>
    <w:next w:val="Normal"/>
    <w:link w:val="Ttulo3Char"/>
    <w:qFormat/>
    <w:rsid w:val="00D316BA"/>
    <w:pPr>
      <w:numPr>
        <w:ilvl w:val="2"/>
      </w:numPr>
      <w:spacing w:after="0" w:line="360" w:lineRule="auto"/>
      <w:outlineLvl w:val="2"/>
    </w:pPr>
    <w:rPr>
      <w:color w:val="000000" w:themeColor="text1"/>
      <w:sz w:val="20"/>
    </w:rPr>
  </w:style>
  <w:style w:type="paragraph" w:styleId="Ttulo4">
    <w:name w:val="heading 4"/>
    <w:basedOn w:val="Ttulo1"/>
    <w:next w:val="Normal"/>
    <w:link w:val="Ttulo4Char"/>
    <w:qFormat/>
    <w:rsid w:val="00B24251"/>
    <w:pPr>
      <w:numPr>
        <w:ilvl w:val="3"/>
      </w:numPr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link w:val="Ttulo5Char"/>
    <w:qFormat/>
    <w:rsid w:val="00B24251"/>
    <w:pPr>
      <w:numPr>
        <w:ilvl w:val="4"/>
        <w:numId w:val="2"/>
      </w:numPr>
      <w:spacing w:before="240" w:after="60"/>
      <w:outlineLvl w:val="4"/>
    </w:pPr>
    <w:rPr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24251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24251"/>
    <w:rPr>
      <w:color w:val="0000FF" w:themeColor="hyperlink"/>
      <w:u w:val="single"/>
    </w:rPr>
  </w:style>
  <w:style w:type="character" w:customStyle="1" w:styleId="Ttulo1Char">
    <w:name w:val="Título 1 Char"/>
    <w:basedOn w:val="Fontepargpadro"/>
    <w:link w:val="Ttulo1"/>
    <w:rsid w:val="00D316BA"/>
    <w:rPr>
      <w:rFonts w:ascii="Arial" w:eastAsia="Times New Roman" w:hAnsi="Arial" w:cs="Times New Roman"/>
      <w:b/>
      <w:sz w:val="24"/>
      <w:szCs w:val="20"/>
    </w:rPr>
  </w:style>
  <w:style w:type="character" w:customStyle="1" w:styleId="Ttulo2Char">
    <w:name w:val="Título 2 Char"/>
    <w:basedOn w:val="Fontepargpadro"/>
    <w:link w:val="Ttulo2"/>
    <w:rsid w:val="00D316BA"/>
    <w:rPr>
      <w:rFonts w:ascii="Arial" w:eastAsia="Times New Roman" w:hAnsi="Arial" w:cs="Times New Roman"/>
      <w:b/>
      <w:sz w:val="20"/>
      <w:szCs w:val="20"/>
    </w:rPr>
  </w:style>
  <w:style w:type="character" w:customStyle="1" w:styleId="Ttulo3Char">
    <w:name w:val="Título 3 Char"/>
    <w:basedOn w:val="Fontepargpadro"/>
    <w:link w:val="Ttulo3"/>
    <w:rsid w:val="00D316BA"/>
    <w:rPr>
      <w:rFonts w:ascii="Arial" w:eastAsia="Times New Roman" w:hAnsi="Arial" w:cs="Times New Roman"/>
      <w:b/>
      <w:color w:val="000000" w:themeColor="text1"/>
      <w:sz w:val="20"/>
      <w:szCs w:val="20"/>
    </w:rPr>
  </w:style>
  <w:style w:type="character" w:customStyle="1" w:styleId="Ttulo4Char">
    <w:name w:val="Título 4 Char"/>
    <w:basedOn w:val="Fontepargpadro"/>
    <w:link w:val="Ttulo4"/>
    <w:rsid w:val="00B24251"/>
    <w:rPr>
      <w:rFonts w:ascii="Tahoma" w:eastAsia="Times New Roman" w:hAnsi="Tahoma" w:cs="Times New Roman"/>
      <w:sz w:val="20"/>
      <w:szCs w:val="20"/>
    </w:rPr>
  </w:style>
  <w:style w:type="character" w:customStyle="1" w:styleId="Ttulo5Char">
    <w:name w:val="Título 5 Char"/>
    <w:basedOn w:val="Fontepargpadro"/>
    <w:link w:val="Ttulo5"/>
    <w:rsid w:val="00B24251"/>
    <w:rPr>
      <w:rFonts w:ascii="Tahoma" w:eastAsia="Times New Roman" w:hAnsi="Tahoma" w:cs="Times New Roman"/>
      <w:szCs w:val="20"/>
    </w:rPr>
  </w:style>
  <w:style w:type="paragraph" w:styleId="Ttulo">
    <w:name w:val="Title"/>
    <w:basedOn w:val="Normal"/>
    <w:next w:val="Normal"/>
    <w:link w:val="TtuloChar"/>
    <w:qFormat/>
    <w:rsid w:val="00B24251"/>
    <w:pPr>
      <w:spacing w:line="240" w:lineRule="auto"/>
      <w:jc w:val="center"/>
    </w:pPr>
    <w:rPr>
      <w:rFonts w:ascii="Arial" w:hAnsi="Arial"/>
      <w:b/>
      <w:sz w:val="36"/>
    </w:rPr>
  </w:style>
  <w:style w:type="character" w:customStyle="1" w:styleId="TtuloChar">
    <w:name w:val="Título Char"/>
    <w:basedOn w:val="Fontepargpadro"/>
    <w:link w:val="Ttulo"/>
    <w:rsid w:val="00B24251"/>
    <w:rPr>
      <w:rFonts w:ascii="Arial" w:eastAsia="Times New Roman" w:hAnsi="Arial" w:cs="Times New Roman"/>
      <w:b/>
      <w:sz w:val="36"/>
      <w:szCs w:val="20"/>
    </w:rPr>
  </w:style>
  <w:style w:type="paragraph" w:styleId="Sumrio1">
    <w:name w:val="toc 1"/>
    <w:basedOn w:val="Normal"/>
    <w:next w:val="Normal"/>
    <w:uiPriority w:val="39"/>
    <w:qFormat/>
    <w:rsid w:val="00884499"/>
    <w:pPr>
      <w:tabs>
        <w:tab w:val="right" w:leader="dot" w:pos="9360"/>
      </w:tabs>
      <w:spacing w:line="360" w:lineRule="auto"/>
      <w:ind w:right="567"/>
      <w:jc w:val="both"/>
    </w:pPr>
    <w:rPr>
      <w:rFonts w:ascii="Arial" w:hAnsi="Arial"/>
      <w:sz w:val="22"/>
    </w:rPr>
  </w:style>
  <w:style w:type="paragraph" w:styleId="Sumrio2">
    <w:name w:val="toc 2"/>
    <w:basedOn w:val="Normal"/>
    <w:next w:val="Normal"/>
    <w:uiPriority w:val="39"/>
    <w:qFormat/>
    <w:rsid w:val="00884499"/>
    <w:pPr>
      <w:tabs>
        <w:tab w:val="right" w:leader="dot" w:pos="9360"/>
      </w:tabs>
      <w:spacing w:line="360" w:lineRule="auto"/>
      <w:ind w:left="567" w:right="1134"/>
      <w:jc w:val="both"/>
    </w:pPr>
    <w:rPr>
      <w:rFonts w:ascii="Arial" w:hAnsi="Arial"/>
      <w:sz w:val="22"/>
    </w:rPr>
  </w:style>
  <w:style w:type="paragraph" w:styleId="Corpodetexto">
    <w:name w:val="Body Text"/>
    <w:aliases w:val=" Char Char Char Char Char Char Char,Char Char Char Char Char Char Char"/>
    <w:basedOn w:val="Normal"/>
    <w:link w:val="CorpodetextoChar"/>
    <w:rsid w:val="00B24251"/>
    <w:pPr>
      <w:keepLines/>
      <w:spacing w:after="120"/>
      <w:ind w:left="720"/>
    </w:pPr>
    <w:rPr>
      <w:rFonts w:ascii="Times New Roman" w:hAnsi="Times New Roman"/>
    </w:rPr>
  </w:style>
  <w:style w:type="character" w:customStyle="1" w:styleId="CorpodetextoChar">
    <w:name w:val="Corpo de texto Char"/>
    <w:aliases w:val=" Char Char Char Char Char Char Char Char,Char Char Char Char Char Char Char Char"/>
    <w:basedOn w:val="Fontepargpadro"/>
    <w:link w:val="Corpodetexto"/>
    <w:rsid w:val="00B24251"/>
    <w:rPr>
      <w:rFonts w:ascii="Times New Roman" w:eastAsia="Times New Roman" w:hAnsi="Times New Roman" w:cs="Times New Roman"/>
      <w:sz w:val="20"/>
      <w:szCs w:val="20"/>
    </w:rPr>
  </w:style>
  <w:style w:type="paragraph" w:styleId="Cabealho">
    <w:name w:val="header"/>
    <w:basedOn w:val="Normal"/>
    <w:link w:val="CabealhoChar"/>
    <w:uiPriority w:val="99"/>
    <w:rsid w:val="00B24251"/>
    <w:pPr>
      <w:tabs>
        <w:tab w:val="center" w:pos="4320"/>
        <w:tab w:val="right" w:pos="8640"/>
      </w:tabs>
      <w:autoSpaceDE w:val="0"/>
      <w:autoSpaceDN w:val="0"/>
    </w:pPr>
    <w:rPr>
      <w:rFonts w:ascii="Times New Roman" w:hAnsi="Times New Roman"/>
      <w:snapToGrid w:val="0"/>
    </w:rPr>
  </w:style>
  <w:style w:type="character" w:customStyle="1" w:styleId="CabealhoChar">
    <w:name w:val="Cabeçalho Char"/>
    <w:basedOn w:val="Fontepargpadro"/>
    <w:link w:val="Cabealho"/>
    <w:uiPriority w:val="99"/>
    <w:rsid w:val="00B24251"/>
    <w:rPr>
      <w:rFonts w:ascii="Times New Roman" w:eastAsia="Times New Roman" w:hAnsi="Times New Roman" w:cs="Times New Roman"/>
      <w:snapToGrid w:val="0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24251"/>
    <w:pPr>
      <w:spacing w:line="240" w:lineRule="auto"/>
    </w:pPr>
    <w:rPr>
      <w:rFonts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251"/>
    <w:rPr>
      <w:rFonts w:ascii="Tahoma" w:eastAsia="Times New Roman" w:hAnsi="Tahoma" w:cs="Tahoma"/>
      <w:sz w:val="16"/>
      <w:szCs w:val="16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884499"/>
    <w:pPr>
      <w:tabs>
        <w:tab w:val="left" w:pos="1100"/>
        <w:tab w:val="left" w:pos="1843"/>
        <w:tab w:val="right" w:leader="dot" w:pos="9346"/>
      </w:tabs>
      <w:spacing w:line="360" w:lineRule="auto"/>
      <w:ind w:left="1134" w:right="1701"/>
      <w:jc w:val="both"/>
    </w:pPr>
    <w:rPr>
      <w:rFonts w:ascii="Arial" w:hAnsi="Arial"/>
      <w:sz w:val="22"/>
    </w:rPr>
  </w:style>
  <w:style w:type="paragraph" w:customStyle="1" w:styleId="MensagemdeErroAlerta">
    <w:name w:val="Mensagem de Erro/Alerta"/>
    <w:basedOn w:val="Normal"/>
    <w:rsid w:val="009C415B"/>
    <w:pPr>
      <w:numPr>
        <w:numId w:val="12"/>
      </w:numPr>
      <w:autoSpaceDE w:val="0"/>
      <w:autoSpaceDN w:val="0"/>
      <w:jc w:val="center"/>
    </w:pPr>
    <w:rPr>
      <w:rFonts w:ascii="Arial" w:hAnsi="Arial"/>
      <w:snapToGrid w:val="0"/>
    </w:rPr>
  </w:style>
  <w:style w:type="paragraph" w:styleId="Rodap">
    <w:name w:val="footer"/>
    <w:basedOn w:val="Normal"/>
    <w:link w:val="RodapChar"/>
    <w:uiPriority w:val="99"/>
    <w:unhideWhenUsed/>
    <w:rsid w:val="0055396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53969"/>
    <w:rPr>
      <w:rFonts w:ascii="Tahoma" w:eastAsia="Times New Roman" w:hAnsi="Tahoma" w:cs="Times New Roman"/>
      <w:sz w:val="20"/>
      <w:szCs w:val="20"/>
    </w:rPr>
  </w:style>
  <w:style w:type="table" w:styleId="Tabelacomgrade">
    <w:name w:val="Table Grid"/>
    <w:basedOn w:val="Tabelanormal"/>
    <w:uiPriority w:val="39"/>
    <w:rsid w:val="002D6F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missivo1">
    <w:name w:val="index 1"/>
    <w:basedOn w:val="Normal"/>
    <w:next w:val="Normal"/>
    <w:autoRedefine/>
    <w:uiPriority w:val="99"/>
    <w:unhideWhenUsed/>
    <w:rsid w:val="002A5E69"/>
    <w:pPr>
      <w:ind w:left="200" w:hanging="200"/>
    </w:pPr>
    <w:rPr>
      <w:rFonts w:asciiTheme="minorHAnsi" w:hAnsiTheme="minorHAnsi"/>
    </w:rPr>
  </w:style>
  <w:style w:type="paragraph" w:styleId="Remissivo2">
    <w:name w:val="index 2"/>
    <w:basedOn w:val="Normal"/>
    <w:next w:val="Normal"/>
    <w:autoRedefine/>
    <w:uiPriority w:val="99"/>
    <w:unhideWhenUsed/>
    <w:rsid w:val="002A5E69"/>
    <w:pPr>
      <w:ind w:left="400" w:hanging="200"/>
    </w:pPr>
    <w:rPr>
      <w:rFonts w:asciiTheme="minorHAnsi" w:hAnsiTheme="minorHAnsi"/>
    </w:rPr>
  </w:style>
  <w:style w:type="paragraph" w:styleId="Remissivo3">
    <w:name w:val="index 3"/>
    <w:basedOn w:val="Normal"/>
    <w:next w:val="Normal"/>
    <w:autoRedefine/>
    <w:uiPriority w:val="99"/>
    <w:unhideWhenUsed/>
    <w:rsid w:val="002A5E69"/>
    <w:pPr>
      <w:ind w:left="600" w:hanging="200"/>
    </w:pPr>
    <w:rPr>
      <w:rFonts w:asciiTheme="minorHAnsi" w:hAnsiTheme="minorHAnsi"/>
    </w:rPr>
  </w:style>
  <w:style w:type="paragraph" w:styleId="Remissivo4">
    <w:name w:val="index 4"/>
    <w:basedOn w:val="Normal"/>
    <w:next w:val="Normal"/>
    <w:autoRedefine/>
    <w:uiPriority w:val="99"/>
    <w:unhideWhenUsed/>
    <w:rsid w:val="002A5E69"/>
    <w:pPr>
      <w:ind w:left="800" w:hanging="200"/>
    </w:pPr>
    <w:rPr>
      <w:rFonts w:asciiTheme="minorHAnsi" w:hAnsiTheme="minorHAnsi"/>
    </w:rPr>
  </w:style>
  <w:style w:type="paragraph" w:styleId="Remissivo5">
    <w:name w:val="index 5"/>
    <w:basedOn w:val="Normal"/>
    <w:next w:val="Normal"/>
    <w:autoRedefine/>
    <w:uiPriority w:val="99"/>
    <w:unhideWhenUsed/>
    <w:rsid w:val="002A5E69"/>
    <w:pPr>
      <w:ind w:left="1000" w:hanging="200"/>
    </w:pPr>
    <w:rPr>
      <w:rFonts w:asciiTheme="minorHAnsi" w:hAnsiTheme="minorHAnsi"/>
    </w:rPr>
  </w:style>
  <w:style w:type="paragraph" w:styleId="Remissivo6">
    <w:name w:val="index 6"/>
    <w:basedOn w:val="Normal"/>
    <w:next w:val="Normal"/>
    <w:autoRedefine/>
    <w:uiPriority w:val="99"/>
    <w:unhideWhenUsed/>
    <w:rsid w:val="002A5E69"/>
    <w:pPr>
      <w:ind w:left="1200" w:hanging="200"/>
    </w:pPr>
    <w:rPr>
      <w:rFonts w:asciiTheme="minorHAnsi" w:hAnsiTheme="minorHAnsi"/>
    </w:rPr>
  </w:style>
  <w:style w:type="paragraph" w:styleId="Remissivo7">
    <w:name w:val="index 7"/>
    <w:basedOn w:val="Normal"/>
    <w:next w:val="Normal"/>
    <w:autoRedefine/>
    <w:uiPriority w:val="99"/>
    <w:unhideWhenUsed/>
    <w:rsid w:val="002A5E69"/>
    <w:pPr>
      <w:ind w:left="1400" w:hanging="200"/>
    </w:pPr>
    <w:rPr>
      <w:rFonts w:asciiTheme="minorHAnsi" w:hAnsiTheme="minorHAnsi"/>
    </w:rPr>
  </w:style>
  <w:style w:type="paragraph" w:styleId="Remissivo8">
    <w:name w:val="index 8"/>
    <w:basedOn w:val="Normal"/>
    <w:next w:val="Normal"/>
    <w:autoRedefine/>
    <w:uiPriority w:val="99"/>
    <w:unhideWhenUsed/>
    <w:rsid w:val="002A5E69"/>
    <w:pPr>
      <w:ind w:left="1600" w:hanging="200"/>
    </w:pPr>
    <w:rPr>
      <w:rFonts w:asciiTheme="minorHAnsi" w:hAnsiTheme="minorHAnsi"/>
    </w:rPr>
  </w:style>
  <w:style w:type="paragraph" w:styleId="Remissivo9">
    <w:name w:val="index 9"/>
    <w:basedOn w:val="Normal"/>
    <w:next w:val="Normal"/>
    <w:autoRedefine/>
    <w:uiPriority w:val="99"/>
    <w:unhideWhenUsed/>
    <w:rsid w:val="002A5E69"/>
    <w:pPr>
      <w:ind w:left="1800" w:hanging="200"/>
    </w:pPr>
    <w:rPr>
      <w:rFonts w:asciiTheme="minorHAnsi" w:hAnsiTheme="minorHAnsi"/>
    </w:rPr>
  </w:style>
  <w:style w:type="paragraph" w:styleId="Ttulodendiceremissivo">
    <w:name w:val="index heading"/>
    <w:basedOn w:val="Normal"/>
    <w:next w:val="Remissivo1"/>
    <w:uiPriority w:val="99"/>
    <w:unhideWhenUsed/>
    <w:rsid w:val="002A5E69"/>
    <w:pPr>
      <w:spacing w:before="120" w:after="120"/>
    </w:pPr>
    <w:rPr>
      <w:rFonts w:asciiTheme="minorHAnsi" w:hAnsiTheme="minorHAnsi"/>
      <w:b/>
      <w:bCs/>
      <w:i/>
      <w:iCs/>
    </w:rPr>
  </w:style>
  <w:style w:type="character" w:styleId="Forte">
    <w:name w:val="Strong"/>
    <w:qFormat/>
    <w:rsid w:val="004138E7"/>
    <w:rPr>
      <w:b/>
      <w:bCs/>
    </w:rPr>
  </w:style>
  <w:style w:type="paragraph" w:styleId="CabealhodoSumrio">
    <w:name w:val="TOC Heading"/>
    <w:basedOn w:val="Ttulo1"/>
    <w:next w:val="Normal"/>
    <w:uiPriority w:val="39"/>
    <w:unhideWhenUsed/>
    <w:qFormat/>
    <w:rsid w:val="00DC7CC3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CA2960"/>
    <w:pPr>
      <w:spacing w:line="360" w:lineRule="auto"/>
      <w:ind w:left="1701" w:right="2268"/>
      <w:jc w:val="both"/>
    </w:pPr>
    <w:rPr>
      <w:rFonts w:ascii="Arial" w:hAnsi="Arial"/>
      <w:sz w:val="22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CA2960"/>
    <w:pPr>
      <w:spacing w:after="100"/>
      <w:ind w:left="800"/>
      <w:jc w:val="both"/>
    </w:pPr>
    <w:rPr>
      <w:rFonts w:ascii="Arial" w:hAnsi="Arial"/>
      <w:sz w:val="22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CA2960"/>
    <w:pPr>
      <w:spacing w:after="100" w:line="360" w:lineRule="auto"/>
      <w:ind w:left="2268" w:right="2835"/>
    </w:pPr>
    <w:rPr>
      <w:rFonts w:ascii="Arial" w:hAnsi="Arial"/>
      <w:sz w:val="22"/>
    </w:rPr>
  </w:style>
  <w:style w:type="character" w:styleId="HiperlinkVisitado">
    <w:name w:val="FollowedHyperlink"/>
    <w:basedOn w:val="Fontepargpadro"/>
    <w:uiPriority w:val="99"/>
    <w:semiHidden/>
    <w:unhideWhenUsed/>
    <w:rsid w:val="009A3481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84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7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oleObject" Target="embeddings/oleObject4.bin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98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10.bin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image" Target="media/image9.png"/><Relationship Id="rId29" Type="http://schemas.openxmlformats.org/officeDocument/2006/relationships/oleObject" Target="embeddings/oleObject8.bin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oleObject" Target="embeddings/oleObject12.bin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31" Type="http://schemas.openxmlformats.org/officeDocument/2006/relationships/oleObject" Target="embeddings/oleObject9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oleObject" Target="embeddings/oleObject5.bin"/><Relationship Id="rId27" Type="http://schemas.openxmlformats.org/officeDocument/2006/relationships/oleObject" Target="embeddings/oleObject7.bin"/><Relationship Id="rId30" Type="http://schemas.openxmlformats.org/officeDocument/2006/relationships/image" Target="media/image15.png"/><Relationship Id="rId35" Type="http://schemas.openxmlformats.org/officeDocument/2006/relationships/oleObject" Target="embeddings/oleObject11.bin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33593A6-FFB9-40A5-B6BF-7ACFB6F72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28</Pages>
  <Words>7631</Words>
  <Characters>41211</Characters>
  <Application>Microsoft Office Word</Application>
  <DocSecurity>0</DocSecurity>
  <Lines>343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leonardo.vitorino</dc:creator>
  <cp:lastModifiedBy>eric.giuliani</cp:lastModifiedBy>
  <cp:revision>77</cp:revision>
  <dcterms:created xsi:type="dcterms:W3CDTF">2017-07-02T00:38:00Z</dcterms:created>
  <dcterms:modified xsi:type="dcterms:W3CDTF">2017-09-05T14:07:00Z</dcterms:modified>
</cp:coreProperties>
</file>